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9830DE" w14:textId="77777777" w:rsidR="00852A66" w:rsidRDefault="00852A66" w:rsidP="00852A66">
      <w:pPr>
        <w:ind w:left="2736" w:firstLine="2736"/>
        <w:jc w:val="right"/>
      </w:pPr>
      <w:r>
        <w:rPr>
          <w:noProof/>
        </w:rPr>
        <w:drawing>
          <wp:inline distT="0" distB="0" distL="0" distR="0" wp14:anchorId="6320C074" wp14:editId="7A8407F7">
            <wp:extent cx="2038350" cy="41910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8350" cy="419100"/>
                    </a:xfrm>
                    <a:prstGeom prst="rect">
                      <a:avLst/>
                    </a:prstGeom>
                    <a:noFill/>
                    <a:ln>
                      <a:noFill/>
                    </a:ln>
                  </pic:spPr>
                </pic:pic>
              </a:graphicData>
            </a:graphic>
          </wp:inline>
        </w:drawing>
      </w:r>
      <w:r>
        <w:rPr>
          <w:noProof/>
        </w:rPr>
        <mc:AlternateContent>
          <mc:Choice Requires="wps">
            <w:drawing>
              <wp:anchor distT="0" distB="0" distL="114300" distR="114300" simplePos="0" relativeHeight="251662336" behindDoc="0" locked="0" layoutInCell="1" allowOverlap="1" wp14:anchorId="3632892A" wp14:editId="4BC4E29B">
                <wp:simplePos x="0" y="0"/>
                <wp:positionH relativeFrom="column">
                  <wp:posOffset>-278130</wp:posOffset>
                </wp:positionH>
                <wp:positionV relativeFrom="paragraph">
                  <wp:posOffset>877570</wp:posOffset>
                </wp:positionV>
                <wp:extent cx="3850005" cy="315150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315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65F91"/>
                              </a:solidFill>
                              <a:miter lim="800000"/>
                              <a:headEnd/>
                              <a:tailEnd/>
                            </a14:hiddenLine>
                          </a:ext>
                        </a:extLst>
                      </wps:spPr>
                      <wps:txbx>
                        <w:txbxContent>
                          <w:tbl>
                            <w:tblPr>
                              <w:tblW w:w="0" w:type="auto"/>
                              <w:tblLayout w:type="fixed"/>
                              <w:tblLook w:val="04A0" w:firstRow="1" w:lastRow="0" w:firstColumn="1" w:lastColumn="0" w:noHBand="0" w:noVBand="1"/>
                            </w:tblPr>
                            <w:tblGrid>
                              <w:gridCol w:w="2729"/>
                              <w:gridCol w:w="3240"/>
                              <w:gridCol w:w="2880"/>
                            </w:tblGrid>
                            <w:tr w:rsidR="00C16D0F" w:rsidRPr="00C4422E" w14:paraId="7EEE2EC3" w14:textId="77777777" w:rsidTr="00572AB3">
                              <w:trPr>
                                <w:trHeight w:val="1054"/>
                              </w:trPr>
                              <w:tc>
                                <w:tcPr>
                                  <w:tcW w:w="2729" w:type="dxa"/>
                                  <w:shd w:val="clear" w:color="auto" w:fill="FEE1C2"/>
                                  <w:tcMar>
                                    <w:top w:w="29" w:type="dxa"/>
                                    <w:left w:w="29" w:type="dxa"/>
                                    <w:right w:w="0" w:type="dxa"/>
                                  </w:tcMar>
                                </w:tcPr>
                                <w:p w14:paraId="2B76A236" w14:textId="77777777" w:rsidR="00C16D0F" w:rsidRPr="00C4422E" w:rsidRDefault="00C16D0F" w:rsidP="00572AB3">
                                  <w:pPr>
                                    <w:pStyle w:val="FrontPageTableCellBody"/>
                                    <w:spacing w:line="240" w:lineRule="auto"/>
                                  </w:pPr>
                                  <w:r w:rsidRPr="00C4422E">
                                    <w:t>Document name</w:t>
                                  </w:r>
                                </w:p>
                              </w:tc>
                              <w:tc>
                                <w:tcPr>
                                  <w:tcW w:w="3240" w:type="dxa"/>
                                  <w:shd w:val="clear" w:color="auto" w:fill="FEEDDA"/>
                                </w:tcPr>
                                <w:p w14:paraId="0139AA58" w14:textId="77777777" w:rsidR="00C16D0F" w:rsidRPr="00C4422E" w:rsidRDefault="00C16D0F" w:rsidP="00572AB3">
                                  <w:pPr>
                                    <w:pStyle w:val="FrontPageTableCellBody"/>
                                    <w:spacing w:line="240" w:lineRule="auto"/>
                                    <w:rPr>
                                      <w:color w:val="404040"/>
                                    </w:rPr>
                                  </w:pPr>
                                  <w:r>
                                    <w:rPr>
                                      <w:color w:val="404040"/>
                                    </w:rPr>
                                    <w:t>Architecture Document</w:t>
                                  </w:r>
                                </w:p>
                                <w:p w14:paraId="1C489257" w14:textId="77777777" w:rsidR="00C16D0F" w:rsidRPr="004B33D0" w:rsidRDefault="00C16D0F" w:rsidP="00572AB3">
                                  <w:pPr>
                                    <w:pStyle w:val="FrontPageTableCellBody"/>
                                    <w:spacing w:line="240" w:lineRule="auto"/>
                                  </w:pPr>
                                  <w:proofErr w:type="spellStart"/>
                                  <w:r w:rsidRPr="004B33D0">
                                    <w:rPr>
                                      <w:rStyle w:val="BlueBold"/>
                                    </w:rPr>
                                    <w:t>Novartis</w:t>
                                  </w:r>
                                  <w:r w:rsidRPr="004B33D0">
                                    <w:t>_</w:t>
                                  </w:r>
                                  <w:r w:rsidRPr="004B33D0">
                                    <w:rPr>
                                      <w:rStyle w:val="BlueBold"/>
                                    </w:rPr>
                                    <w:t>iPortal</w:t>
                                  </w:r>
                                  <w:proofErr w:type="spellEnd"/>
                                  <w:r w:rsidRPr="004B33D0">
                                    <w:rPr>
                                      <w:rStyle w:val="BlueItalic"/>
                                    </w:rPr>
                                    <w:t xml:space="preserve"> </w:t>
                                  </w:r>
                                </w:p>
                              </w:tc>
                              <w:tc>
                                <w:tcPr>
                                  <w:tcW w:w="2880" w:type="dxa"/>
                                  <w:shd w:val="clear" w:color="auto" w:fill="FEEDDA"/>
                                  <w:tcMar>
                                    <w:top w:w="29" w:type="dxa"/>
                                    <w:left w:w="29" w:type="dxa"/>
                                    <w:right w:w="0" w:type="dxa"/>
                                  </w:tcMar>
                                </w:tcPr>
                                <w:p w14:paraId="2722D911" w14:textId="77777777" w:rsidR="00C16D0F" w:rsidRPr="00C4422E" w:rsidRDefault="00C16D0F"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C16D0F" w:rsidRPr="00C4422E" w14:paraId="46C12AF8" w14:textId="77777777" w:rsidTr="00572AB3">
                              <w:trPr>
                                <w:trHeight w:val="604"/>
                              </w:trPr>
                              <w:tc>
                                <w:tcPr>
                                  <w:tcW w:w="2729" w:type="dxa"/>
                                  <w:shd w:val="clear" w:color="auto" w:fill="D1F0FF"/>
                                  <w:tcMar>
                                    <w:top w:w="29" w:type="dxa"/>
                                    <w:left w:w="29" w:type="dxa"/>
                                    <w:right w:w="0" w:type="dxa"/>
                                  </w:tcMar>
                                </w:tcPr>
                                <w:p w14:paraId="1284DF46" w14:textId="77777777" w:rsidR="00C16D0F" w:rsidRPr="00C4422E" w:rsidRDefault="00C16D0F" w:rsidP="00572AB3">
                                  <w:pPr>
                                    <w:pStyle w:val="FrontPageTableCellBody"/>
                                    <w:spacing w:line="240" w:lineRule="auto"/>
                                  </w:pPr>
                                  <w:r w:rsidRPr="00C4422E">
                                    <w:t>Version no.</w:t>
                                  </w:r>
                                </w:p>
                              </w:tc>
                              <w:tc>
                                <w:tcPr>
                                  <w:tcW w:w="3240" w:type="dxa"/>
                                  <w:shd w:val="clear" w:color="auto" w:fill="DDF4FF"/>
                                </w:tcPr>
                                <w:p w14:paraId="0E763602" w14:textId="77777777" w:rsidR="00C16D0F" w:rsidRPr="004B33D0" w:rsidRDefault="00C16D0F" w:rsidP="00572AB3">
                                  <w:pPr>
                                    <w:pStyle w:val="FrontPageTableCellBody"/>
                                    <w:spacing w:line="240" w:lineRule="auto"/>
                                    <w:rPr>
                                      <w:iCs/>
                                    </w:rPr>
                                  </w:pPr>
                                  <w:r>
                                    <w:rPr>
                                      <w:rStyle w:val="Blue"/>
                                    </w:rPr>
                                    <w:t>0.6</w:t>
                                  </w:r>
                                </w:p>
                              </w:tc>
                              <w:tc>
                                <w:tcPr>
                                  <w:tcW w:w="2880" w:type="dxa"/>
                                  <w:shd w:val="clear" w:color="auto" w:fill="DDF4FF"/>
                                  <w:tcMar>
                                    <w:top w:w="29" w:type="dxa"/>
                                    <w:left w:w="29" w:type="dxa"/>
                                    <w:right w:w="0" w:type="dxa"/>
                                  </w:tcMar>
                                </w:tcPr>
                                <w:p w14:paraId="68029954" w14:textId="77777777" w:rsidR="00C16D0F" w:rsidRPr="00C4422E" w:rsidRDefault="00C16D0F"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C16D0F" w:rsidRPr="00C4422E" w14:paraId="6D5A7E18" w14:textId="77777777" w:rsidTr="00572AB3">
                              <w:trPr>
                                <w:trHeight w:val="961"/>
                              </w:trPr>
                              <w:tc>
                                <w:tcPr>
                                  <w:tcW w:w="2729" w:type="dxa"/>
                                  <w:shd w:val="clear" w:color="auto" w:fill="FEE1C2"/>
                                  <w:tcMar>
                                    <w:top w:w="29" w:type="dxa"/>
                                    <w:left w:w="29" w:type="dxa"/>
                                    <w:right w:w="0" w:type="dxa"/>
                                  </w:tcMar>
                                </w:tcPr>
                                <w:p w14:paraId="7B9A44CE" w14:textId="77777777" w:rsidR="00C16D0F" w:rsidRPr="00C4422E" w:rsidRDefault="00C16D0F" w:rsidP="00572AB3">
                                  <w:pPr>
                                    <w:pStyle w:val="FrontPageTableCellBody"/>
                                    <w:spacing w:line="240" w:lineRule="auto"/>
                                  </w:pPr>
                                  <w:r w:rsidRPr="00C4422E">
                                    <w:t>Release date</w:t>
                                  </w:r>
                                </w:p>
                              </w:tc>
                              <w:tc>
                                <w:tcPr>
                                  <w:tcW w:w="3240" w:type="dxa"/>
                                  <w:shd w:val="clear" w:color="auto" w:fill="FEEDDA"/>
                                </w:tcPr>
                                <w:p w14:paraId="684E956F" w14:textId="77777777" w:rsidR="00C16D0F" w:rsidRPr="004B33D0" w:rsidRDefault="00C16D0F" w:rsidP="00572AB3">
                                  <w:pPr>
                                    <w:pStyle w:val="FrontPageTableCellBody"/>
                                    <w:spacing w:line="240" w:lineRule="auto"/>
                                    <w:ind w:left="0"/>
                                    <w:rPr>
                                      <w:rStyle w:val="BlueItalic"/>
                                    </w:rPr>
                                  </w:pPr>
                                  <w:r>
                                    <w:rPr>
                                      <w:rStyle w:val="Blue"/>
                                    </w:rPr>
                                    <w:t>31-Dec</w:t>
                                  </w:r>
                                  <w:r w:rsidRPr="004B33D0">
                                    <w:rPr>
                                      <w:rStyle w:val="Blue"/>
                                    </w:rPr>
                                    <w:t>-13</w:t>
                                  </w:r>
                                </w:p>
                              </w:tc>
                              <w:tc>
                                <w:tcPr>
                                  <w:tcW w:w="2880" w:type="dxa"/>
                                  <w:shd w:val="clear" w:color="auto" w:fill="FEEDDA"/>
                                  <w:tcMar>
                                    <w:top w:w="29" w:type="dxa"/>
                                    <w:left w:w="29" w:type="dxa"/>
                                    <w:right w:w="0" w:type="dxa"/>
                                  </w:tcMar>
                                </w:tcPr>
                                <w:p w14:paraId="29C7B43E" w14:textId="77777777" w:rsidR="00C16D0F" w:rsidRPr="00C4422E" w:rsidRDefault="00C16D0F"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C16D0F" w:rsidRPr="00C4422E" w14:paraId="286E35F7" w14:textId="77777777" w:rsidTr="00572AB3">
                              <w:trPr>
                                <w:trHeight w:val="484"/>
                              </w:trPr>
                              <w:tc>
                                <w:tcPr>
                                  <w:tcW w:w="2729" w:type="dxa"/>
                                  <w:shd w:val="clear" w:color="auto" w:fill="D1F0FF"/>
                                  <w:tcMar>
                                    <w:top w:w="29" w:type="dxa"/>
                                    <w:left w:w="29" w:type="dxa"/>
                                    <w:right w:w="0" w:type="dxa"/>
                                  </w:tcMar>
                                </w:tcPr>
                                <w:p w14:paraId="43A45B2D" w14:textId="77777777" w:rsidR="00C16D0F" w:rsidRPr="00C4422E" w:rsidRDefault="00C16D0F" w:rsidP="00572AB3">
                                  <w:pPr>
                                    <w:pStyle w:val="FrontPageTableCellBody"/>
                                    <w:spacing w:line="240" w:lineRule="auto"/>
                                  </w:pPr>
                                  <w:r w:rsidRPr="00C4422E">
                                    <w:t>Document ID</w:t>
                                  </w:r>
                                </w:p>
                              </w:tc>
                              <w:tc>
                                <w:tcPr>
                                  <w:tcW w:w="3240" w:type="dxa"/>
                                  <w:shd w:val="clear" w:color="auto" w:fill="DDF4FF"/>
                                </w:tcPr>
                                <w:p w14:paraId="134A9BF3" w14:textId="77777777" w:rsidR="00C16D0F" w:rsidRPr="00C4422E" w:rsidRDefault="00C16D0F" w:rsidP="00572AB3">
                                  <w:pPr>
                                    <w:pStyle w:val="FrontPageTableCellBody"/>
                                    <w:spacing w:line="240" w:lineRule="auto"/>
                                    <w:rPr>
                                      <w:i/>
                                      <w:iCs/>
                                    </w:rPr>
                                  </w:pPr>
                                  <w:proofErr w:type="spellStart"/>
                                  <w:r>
                                    <w:t>iPortal</w:t>
                                  </w:r>
                                  <w:proofErr w:type="spellEnd"/>
                                  <w:r w:rsidRPr="00C4422E">
                                    <w:t>/</w:t>
                                  </w:r>
                                  <w:r>
                                    <w:t>AD</w:t>
                                  </w:r>
                                  <w:r w:rsidRPr="00C4422E">
                                    <w:rPr>
                                      <w:bCs/>
                                      <w:i/>
                                    </w:rPr>
                                    <w:t xml:space="preserve">  </w:t>
                                  </w:r>
                                </w:p>
                              </w:tc>
                              <w:tc>
                                <w:tcPr>
                                  <w:tcW w:w="2880" w:type="dxa"/>
                                  <w:shd w:val="clear" w:color="auto" w:fill="DDF4FF"/>
                                  <w:tcMar>
                                    <w:top w:w="29" w:type="dxa"/>
                                    <w:left w:w="29" w:type="dxa"/>
                                    <w:right w:w="0" w:type="dxa"/>
                                  </w:tcMar>
                                </w:tcPr>
                                <w:p w14:paraId="304D8182" w14:textId="77777777" w:rsidR="00C16D0F" w:rsidRPr="00C4422E" w:rsidRDefault="00C16D0F" w:rsidP="00572AB3">
                                  <w:pPr>
                                    <w:spacing w:before="80" w:after="40" w:line="240" w:lineRule="auto"/>
                                    <w:ind w:left="144"/>
                                    <w:rPr>
                                      <w:rFonts w:cs="Arial"/>
                                      <w:color w:val="404040"/>
                                      <w:sz w:val="24"/>
                                      <w:szCs w:val="28"/>
                                    </w:rPr>
                                  </w:pPr>
                                </w:p>
                              </w:tc>
                            </w:tr>
                            <w:tr w:rsidR="00C16D0F" w:rsidRPr="00C4422E" w14:paraId="33BBC4C4" w14:textId="77777777" w:rsidTr="00572AB3">
                              <w:trPr>
                                <w:trHeight w:val="1609"/>
                              </w:trPr>
                              <w:tc>
                                <w:tcPr>
                                  <w:tcW w:w="2729" w:type="dxa"/>
                                  <w:shd w:val="clear" w:color="auto" w:fill="FEE1C2"/>
                                  <w:tcMar>
                                    <w:top w:w="29" w:type="dxa"/>
                                    <w:left w:w="29" w:type="dxa"/>
                                    <w:right w:w="0" w:type="dxa"/>
                                  </w:tcMar>
                                </w:tcPr>
                                <w:p w14:paraId="27190120" w14:textId="77777777" w:rsidR="00C16D0F" w:rsidRPr="00C4422E" w:rsidRDefault="00C16D0F" w:rsidP="00572AB3">
                                  <w:pPr>
                                    <w:pStyle w:val="FrontPageTableCellBody"/>
                                    <w:spacing w:line="240" w:lineRule="auto"/>
                                    <w:rPr>
                                      <w:sz w:val="24"/>
                                      <w:szCs w:val="28"/>
                                    </w:rPr>
                                  </w:pPr>
                                  <w:r w:rsidRPr="00C4422E">
                                    <w:t>Classification</w:t>
                                  </w:r>
                                </w:p>
                              </w:tc>
                              <w:tc>
                                <w:tcPr>
                                  <w:tcW w:w="3240" w:type="dxa"/>
                                  <w:shd w:val="clear" w:color="auto" w:fill="FEEDDA"/>
                                </w:tcPr>
                                <w:p w14:paraId="054CEB8A" w14:textId="77777777" w:rsidR="00C16D0F" w:rsidRPr="004B33D0" w:rsidRDefault="00C16D0F"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14:paraId="72F4C879" w14:textId="77777777" w:rsidR="00C16D0F" w:rsidRPr="00C4422E" w:rsidRDefault="00C16D0F" w:rsidP="00572AB3">
                                  <w:pPr>
                                    <w:pStyle w:val="FrontPageTableCellBody"/>
                                    <w:spacing w:line="240" w:lineRule="auto"/>
                                    <w:rPr>
                                      <w:szCs w:val="28"/>
                                    </w:rPr>
                                  </w:pPr>
                                </w:p>
                              </w:tc>
                            </w:tr>
                          </w:tbl>
                          <w:p w14:paraId="457861F4" w14:textId="77777777" w:rsidR="00C16D0F" w:rsidRDefault="00C16D0F"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32892A" id="_x0000_t202" coordsize="21600,21600" o:spt="202" path="m,l,21600r21600,l21600,xe">
                <v:stroke joinstyle="miter"/>
                <v:path gradientshapeok="t" o:connecttype="rect"/>
              </v:shapetype>
              <v:shape id="Text Box 11" o:spid="_x0000_s1026" type="#_x0000_t202" style="position:absolute;left:0;text-align:left;margin-left:-21.9pt;margin-top:69.1pt;width:303.15pt;height:24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" filled="f" stroked="f" strokecolor="#365f91">
                <v:textbox>
                  <w:txbxContent>
                    <w:tbl>
                      <w:tblPr>
                        <w:tblW w:w="0" w:type="auto"/>
                        <w:tblLayout w:type="fixed"/>
                        <w:tblLook w:val="04A0" w:firstRow="1" w:lastRow="0" w:firstColumn="1" w:lastColumn="0" w:noHBand="0" w:noVBand="1"/>
                      </w:tblPr>
                      <w:tblGrid>
                        <w:gridCol w:w="2729"/>
                        <w:gridCol w:w="3240"/>
                        <w:gridCol w:w="2880"/>
                      </w:tblGrid>
                      <w:tr w:rsidR="00C16D0F" w:rsidRPr="00C4422E" w14:paraId="7EEE2EC3" w14:textId="77777777" w:rsidTr="00572AB3">
                        <w:trPr>
                          <w:trHeight w:val="1054"/>
                        </w:trPr>
                        <w:tc>
                          <w:tcPr>
                            <w:tcW w:w="2729" w:type="dxa"/>
                            <w:shd w:val="clear" w:color="auto" w:fill="FEE1C2"/>
                            <w:tcMar>
                              <w:top w:w="29" w:type="dxa"/>
                              <w:left w:w="29" w:type="dxa"/>
                              <w:right w:w="0" w:type="dxa"/>
                            </w:tcMar>
                          </w:tcPr>
                          <w:p w14:paraId="2B76A236" w14:textId="77777777" w:rsidR="00C16D0F" w:rsidRPr="00C4422E" w:rsidRDefault="00C16D0F" w:rsidP="00572AB3">
                            <w:pPr>
                              <w:pStyle w:val="FrontPageTableCellBody"/>
                              <w:spacing w:line="240" w:lineRule="auto"/>
                            </w:pPr>
                            <w:r w:rsidRPr="00C4422E">
                              <w:t>Document name</w:t>
                            </w:r>
                          </w:p>
                        </w:tc>
                        <w:tc>
                          <w:tcPr>
                            <w:tcW w:w="3240" w:type="dxa"/>
                            <w:shd w:val="clear" w:color="auto" w:fill="FEEDDA"/>
                          </w:tcPr>
                          <w:p w14:paraId="0139AA58" w14:textId="77777777" w:rsidR="00C16D0F" w:rsidRPr="00C4422E" w:rsidRDefault="00C16D0F" w:rsidP="00572AB3">
                            <w:pPr>
                              <w:pStyle w:val="FrontPageTableCellBody"/>
                              <w:spacing w:line="240" w:lineRule="auto"/>
                              <w:rPr>
                                <w:color w:val="404040"/>
                              </w:rPr>
                            </w:pPr>
                            <w:r>
                              <w:rPr>
                                <w:color w:val="404040"/>
                              </w:rPr>
                              <w:t>Architecture Document</w:t>
                            </w:r>
                          </w:p>
                          <w:p w14:paraId="1C489257" w14:textId="77777777" w:rsidR="00C16D0F" w:rsidRPr="004B33D0" w:rsidRDefault="00C16D0F" w:rsidP="00572AB3">
                            <w:pPr>
                              <w:pStyle w:val="FrontPageTableCellBody"/>
                              <w:spacing w:line="240" w:lineRule="auto"/>
                            </w:pPr>
                            <w:proofErr w:type="spellStart"/>
                            <w:r w:rsidRPr="004B33D0">
                              <w:rPr>
                                <w:rStyle w:val="BlueBold"/>
                              </w:rPr>
                              <w:t>Novartis</w:t>
                            </w:r>
                            <w:r w:rsidRPr="004B33D0">
                              <w:t>_</w:t>
                            </w:r>
                            <w:r w:rsidRPr="004B33D0">
                              <w:rPr>
                                <w:rStyle w:val="BlueBold"/>
                              </w:rPr>
                              <w:t>iPortal</w:t>
                            </w:r>
                            <w:proofErr w:type="spellEnd"/>
                            <w:r w:rsidRPr="004B33D0">
                              <w:rPr>
                                <w:rStyle w:val="BlueItalic"/>
                              </w:rPr>
                              <w:t xml:space="preserve"> </w:t>
                            </w:r>
                          </w:p>
                        </w:tc>
                        <w:tc>
                          <w:tcPr>
                            <w:tcW w:w="2880" w:type="dxa"/>
                            <w:shd w:val="clear" w:color="auto" w:fill="FEEDDA"/>
                            <w:tcMar>
                              <w:top w:w="29" w:type="dxa"/>
                              <w:left w:w="29" w:type="dxa"/>
                              <w:right w:w="0" w:type="dxa"/>
                            </w:tcMar>
                          </w:tcPr>
                          <w:p w14:paraId="2722D911" w14:textId="77777777" w:rsidR="00C16D0F" w:rsidRPr="00C4422E" w:rsidRDefault="00C16D0F"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C16D0F" w:rsidRPr="00C4422E" w14:paraId="46C12AF8" w14:textId="77777777" w:rsidTr="00572AB3">
                        <w:trPr>
                          <w:trHeight w:val="604"/>
                        </w:trPr>
                        <w:tc>
                          <w:tcPr>
                            <w:tcW w:w="2729" w:type="dxa"/>
                            <w:shd w:val="clear" w:color="auto" w:fill="D1F0FF"/>
                            <w:tcMar>
                              <w:top w:w="29" w:type="dxa"/>
                              <w:left w:w="29" w:type="dxa"/>
                              <w:right w:w="0" w:type="dxa"/>
                            </w:tcMar>
                          </w:tcPr>
                          <w:p w14:paraId="1284DF46" w14:textId="77777777" w:rsidR="00C16D0F" w:rsidRPr="00C4422E" w:rsidRDefault="00C16D0F" w:rsidP="00572AB3">
                            <w:pPr>
                              <w:pStyle w:val="FrontPageTableCellBody"/>
                              <w:spacing w:line="240" w:lineRule="auto"/>
                            </w:pPr>
                            <w:r w:rsidRPr="00C4422E">
                              <w:t>Version no.</w:t>
                            </w:r>
                          </w:p>
                        </w:tc>
                        <w:tc>
                          <w:tcPr>
                            <w:tcW w:w="3240" w:type="dxa"/>
                            <w:shd w:val="clear" w:color="auto" w:fill="DDF4FF"/>
                          </w:tcPr>
                          <w:p w14:paraId="0E763602" w14:textId="77777777" w:rsidR="00C16D0F" w:rsidRPr="004B33D0" w:rsidRDefault="00C16D0F" w:rsidP="00572AB3">
                            <w:pPr>
                              <w:pStyle w:val="FrontPageTableCellBody"/>
                              <w:spacing w:line="240" w:lineRule="auto"/>
                              <w:rPr>
                                <w:iCs/>
                              </w:rPr>
                            </w:pPr>
                            <w:r>
                              <w:rPr>
                                <w:rStyle w:val="Blue"/>
                              </w:rPr>
                              <w:t>0.6</w:t>
                            </w:r>
                          </w:p>
                        </w:tc>
                        <w:tc>
                          <w:tcPr>
                            <w:tcW w:w="2880" w:type="dxa"/>
                            <w:shd w:val="clear" w:color="auto" w:fill="DDF4FF"/>
                            <w:tcMar>
                              <w:top w:w="29" w:type="dxa"/>
                              <w:left w:w="29" w:type="dxa"/>
                              <w:right w:w="0" w:type="dxa"/>
                            </w:tcMar>
                          </w:tcPr>
                          <w:p w14:paraId="68029954" w14:textId="77777777" w:rsidR="00C16D0F" w:rsidRPr="00C4422E" w:rsidRDefault="00C16D0F"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C16D0F" w:rsidRPr="00C4422E" w14:paraId="6D5A7E18" w14:textId="77777777" w:rsidTr="00572AB3">
                        <w:trPr>
                          <w:trHeight w:val="961"/>
                        </w:trPr>
                        <w:tc>
                          <w:tcPr>
                            <w:tcW w:w="2729" w:type="dxa"/>
                            <w:shd w:val="clear" w:color="auto" w:fill="FEE1C2"/>
                            <w:tcMar>
                              <w:top w:w="29" w:type="dxa"/>
                              <w:left w:w="29" w:type="dxa"/>
                              <w:right w:w="0" w:type="dxa"/>
                            </w:tcMar>
                          </w:tcPr>
                          <w:p w14:paraId="7B9A44CE" w14:textId="77777777" w:rsidR="00C16D0F" w:rsidRPr="00C4422E" w:rsidRDefault="00C16D0F" w:rsidP="00572AB3">
                            <w:pPr>
                              <w:pStyle w:val="FrontPageTableCellBody"/>
                              <w:spacing w:line="240" w:lineRule="auto"/>
                            </w:pPr>
                            <w:r w:rsidRPr="00C4422E">
                              <w:t>Release date</w:t>
                            </w:r>
                          </w:p>
                        </w:tc>
                        <w:tc>
                          <w:tcPr>
                            <w:tcW w:w="3240" w:type="dxa"/>
                            <w:shd w:val="clear" w:color="auto" w:fill="FEEDDA"/>
                          </w:tcPr>
                          <w:p w14:paraId="684E956F" w14:textId="77777777" w:rsidR="00C16D0F" w:rsidRPr="004B33D0" w:rsidRDefault="00C16D0F" w:rsidP="00572AB3">
                            <w:pPr>
                              <w:pStyle w:val="FrontPageTableCellBody"/>
                              <w:spacing w:line="240" w:lineRule="auto"/>
                              <w:ind w:left="0"/>
                              <w:rPr>
                                <w:rStyle w:val="BlueItalic"/>
                              </w:rPr>
                            </w:pPr>
                            <w:r>
                              <w:rPr>
                                <w:rStyle w:val="Blue"/>
                              </w:rPr>
                              <w:t>31-Dec</w:t>
                            </w:r>
                            <w:r w:rsidRPr="004B33D0">
                              <w:rPr>
                                <w:rStyle w:val="Blue"/>
                              </w:rPr>
                              <w:t>-13</w:t>
                            </w:r>
                          </w:p>
                        </w:tc>
                        <w:tc>
                          <w:tcPr>
                            <w:tcW w:w="2880" w:type="dxa"/>
                            <w:shd w:val="clear" w:color="auto" w:fill="FEEDDA"/>
                            <w:tcMar>
                              <w:top w:w="29" w:type="dxa"/>
                              <w:left w:w="29" w:type="dxa"/>
                              <w:right w:w="0" w:type="dxa"/>
                            </w:tcMar>
                          </w:tcPr>
                          <w:p w14:paraId="29C7B43E" w14:textId="77777777" w:rsidR="00C16D0F" w:rsidRPr="00C4422E" w:rsidRDefault="00C16D0F"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C16D0F" w:rsidRPr="00C4422E" w14:paraId="286E35F7" w14:textId="77777777" w:rsidTr="00572AB3">
                        <w:trPr>
                          <w:trHeight w:val="484"/>
                        </w:trPr>
                        <w:tc>
                          <w:tcPr>
                            <w:tcW w:w="2729" w:type="dxa"/>
                            <w:shd w:val="clear" w:color="auto" w:fill="D1F0FF"/>
                            <w:tcMar>
                              <w:top w:w="29" w:type="dxa"/>
                              <w:left w:w="29" w:type="dxa"/>
                              <w:right w:w="0" w:type="dxa"/>
                            </w:tcMar>
                          </w:tcPr>
                          <w:p w14:paraId="43A45B2D" w14:textId="77777777" w:rsidR="00C16D0F" w:rsidRPr="00C4422E" w:rsidRDefault="00C16D0F" w:rsidP="00572AB3">
                            <w:pPr>
                              <w:pStyle w:val="FrontPageTableCellBody"/>
                              <w:spacing w:line="240" w:lineRule="auto"/>
                            </w:pPr>
                            <w:r w:rsidRPr="00C4422E">
                              <w:t>Document ID</w:t>
                            </w:r>
                          </w:p>
                        </w:tc>
                        <w:tc>
                          <w:tcPr>
                            <w:tcW w:w="3240" w:type="dxa"/>
                            <w:shd w:val="clear" w:color="auto" w:fill="DDF4FF"/>
                          </w:tcPr>
                          <w:p w14:paraId="134A9BF3" w14:textId="77777777" w:rsidR="00C16D0F" w:rsidRPr="00C4422E" w:rsidRDefault="00C16D0F" w:rsidP="00572AB3">
                            <w:pPr>
                              <w:pStyle w:val="FrontPageTableCellBody"/>
                              <w:spacing w:line="240" w:lineRule="auto"/>
                              <w:rPr>
                                <w:i/>
                                <w:iCs/>
                              </w:rPr>
                            </w:pPr>
                            <w:proofErr w:type="spellStart"/>
                            <w:r>
                              <w:t>iPortal</w:t>
                            </w:r>
                            <w:proofErr w:type="spellEnd"/>
                            <w:r w:rsidRPr="00C4422E">
                              <w:t>/</w:t>
                            </w:r>
                            <w:r>
                              <w:t>AD</w:t>
                            </w:r>
                            <w:r w:rsidRPr="00C4422E">
                              <w:rPr>
                                <w:bCs/>
                                <w:i/>
                              </w:rPr>
                              <w:t xml:space="preserve">  </w:t>
                            </w:r>
                          </w:p>
                        </w:tc>
                        <w:tc>
                          <w:tcPr>
                            <w:tcW w:w="2880" w:type="dxa"/>
                            <w:shd w:val="clear" w:color="auto" w:fill="DDF4FF"/>
                            <w:tcMar>
                              <w:top w:w="29" w:type="dxa"/>
                              <w:left w:w="29" w:type="dxa"/>
                              <w:right w:w="0" w:type="dxa"/>
                            </w:tcMar>
                          </w:tcPr>
                          <w:p w14:paraId="304D8182" w14:textId="77777777" w:rsidR="00C16D0F" w:rsidRPr="00C4422E" w:rsidRDefault="00C16D0F" w:rsidP="00572AB3">
                            <w:pPr>
                              <w:spacing w:before="80" w:after="40" w:line="240" w:lineRule="auto"/>
                              <w:ind w:left="144"/>
                              <w:rPr>
                                <w:rFonts w:cs="Arial"/>
                                <w:color w:val="404040"/>
                                <w:sz w:val="24"/>
                                <w:szCs w:val="28"/>
                              </w:rPr>
                            </w:pPr>
                          </w:p>
                        </w:tc>
                      </w:tr>
                      <w:tr w:rsidR="00C16D0F" w:rsidRPr="00C4422E" w14:paraId="33BBC4C4" w14:textId="77777777" w:rsidTr="00572AB3">
                        <w:trPr>
                          <w:trHeight w:val="1609"/>
                        </w:trPr>
                        <w:tc>
                          <w:tcPr>
                            <w:tcW w:w="2729" w:type="dxa"/>
                            <w:shd w:val="clear" w:color="auto" w:fill="FEE1C2"/>
                            <w:tcMar>
                              <w:top w:w="29" w:type="dxa"/>
                              <w:left w:w="29" w:type="dxa"/>
                              <w:right w:w="0" w:type="dxa"/>
                            </w:tcMar>
                          </w:tcPr>
                          <w:p w14:paraId="27190120" w14:textId="77777777" w:rsidR="00C16D0F" w:rsidRPr="00C4422E" w:rsidRDefault="00C16D0F" w:rsidP="00572AB3">
                            <w:pPr>
                              <w:pStyle w:val="FrontPageTableCellBody"/>
                              <w:spacing w:line="240" w:lineRule="auto"/>
                              <w:rPr>
                                <w:sz w:val="24"/>
                                <w:szCs w:val="28"/>
                              </w:rPr>
                            </w:pPr>
                            <w:r w:rsidRPr="00C4422E">
                              <w:t>Classification</w:t>
                            </w:r>
                          </w:p>
                        </w:tc>
                        <w:tc>
                          <w:tcPr>
                            <w:tcW w:w="3240" w:type="dxa"/>
                            <w:shd w:val="clear" w:color="auto" w:fill="FEEDDA"/>
                          </w:tcPr>
                          <w:p w14:paraId="054CEB8A" w14:textId="77777777" w:rsidR="00C16D0F" w:rsidRPr="004B33D0" w:rsidRDefault="00C16D0F"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14:paraId="72F4C879" w14:textId="77777777" w:rsidR="00C16D0F" w:rsidRPr="00C4422E" w:rsidRDefault="00C16D0F" w:rsidP="00572AB3">
                            <w:pPr>
                              <w:pStyle w:val="FrontPageTableCellBody"/>
                              <w:spacing w:line="240" w:lineRule="auto"/>
                              <w:rPr>
                                <w:szCs w:val="28"/>
                              </w:rPr>
                            </w:pPr>
                          </w:p>
                        </w:tc>
                      </w:tr>
                    </w:tbl>
                    <w:p w14:paraId="457861F4" w14:textId="77777777" w:rsidR="00C16D0F" w:rsidRDefault="00C16D0F" w:rsidP="00852A66"/>
                  </w:txbxContent>
                </v:textbox>
              </v:shape>
            </w:pict>
          </mc:Fallback>
        </mc:AlternateContent>
      </w:r>
      <w:r>
        <w:rPr>
          <w:noProof/>
        </w:rPr>
        <mc:AlternateContent>
          <mc:Choice Requires="wps">
            <w:drawing>
              <wp:anchor distT="0" distB="0" distL="114300" distR="114300" simplePos="0" relativeHeight="251663360" behindDoc="1" locked="0" layoutInCell="1" allowOverlap="1" wp14:anchorId="5B361FAF" wp14:editId="466A7270">
                <wp:simplePos x="0" y="0"/>
                <wp:positionH relativeFrom="column">
                  <wp:posOffset>-989965</wp:posOffset>
                </wp:positionH>
                <wp:positionV relativeFrom="paragraph">
                  <wp:posOffset>-914400</wp:posOffset>
                </wp:positionV>
                <wp:extent cx="7859395" cy="10053320"/>
                <wp:effectExtent l="0" t="0" r="8255" b="5080"/>
                <wp:wrapNone/>
                <wp:docPr id="10" name="Text Box 10" descr="iStock_000007584801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9395" cy="10053320"/>
                        </a:xfrm>
                        <a:prstGeom prst="rect">
                          <a:avLst/>
                        </a:prstGeom>
                        <a:blipFill dpi="0" rotWithShape="1">
                          <a:blip r:embed="rId9"/>
                          <a:srcRect/>
                          <a:stretch>
                            <a:fillRect r="-3627"/>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6311B2" w14:textId="77777777" w:rsidR="00C16D0F" w:rsidRDefault="00C16D0F"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61FAF" id="Text Box 10" o:spid="_x0000_s1027" type="#_x0000_t202" alt="iStock_000007584801Small_F1" style="position:absolute;left:0;text-align:left;margin-left:-77.95pt;margin-top:-1in;width:618.85pt;height:791.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" stroked="f">
                <v:fill r:id="rId10" o:title="iStock_000007584801Small_F1" recolor="t" rotate="t" type="frame"/>
                <v:textbox>
                  <w:txbxContent>
                    <w:p w14:paraId="1B6311B2" w14:textId="77777777" w:rsidR="00C16D0F" w:rsidRDefault="00C16D0F" w:rsidP="00852A66"/>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CB501CF" wp14:editId="47135B35">
                <wp:simplePos x="0" y="0"/>
                <wp:positionH relativeFrom="column">
                  <wp:posOffset>-278130</wp:posOffset>
                </wp:positionH>
                <wp:positionV relativeFrom="paragraph">
                  <wp:posOffset>4401820</wp:posOffset>
                </wp:positionV>
                <wp:extent cx="3850005" cy="854075"/>
                <wp:effectExtent l="0" t="0" r="0" b="317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854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83F12" w14:textId="77777777" w:rsidR="00C16D0F" w:rsidRPr="00FD3FC1" w:rsidRDefault="00C16D0F" w:rsidP="00852A66">
                            <w:pPr>
                              <w:pStyle w:val="Copyright"/>
                            </w:pPr>
                            <w:r w:rsidRPr="00FD3FC1">
                              <w:t xml:space="preserve">This document of </w:t>
                            </w:r>
                            <w:proofErr w:type="spellStart"/>
                            <w:r w:rsidRPr="00FD3FC1">
                              <w:t>Cybage</w:t>
                            </w:r>
                            <w:proofErr w:type="spellEnd"/>
                            <w:r w:rsidRPr="00FD3FC1">
                              <w:t xml:space="preserve"> Software Pvt. Ltd. is for restricted circulation. No part of this publication may be reproduced, stored in a retrieval system or transmitted in any form or by any means – recording, photocopying, electronic and mechanical, without prior written permission of </w:t>
                            </w:r>
                            <w:proofErr w:type="spellStart"/>
                            <w:r w:rsidRPr="00FD3FC1">
                              <w:t>Cybage</w:t>
                            </w:r>
                            <w:proofErr w:type="spellEnd"/>
                            <w:r w:rsidRPr="00FD3FC1">
                              <w:t xml:space="preserve"> Software Pvt. Ltd.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501CF" id="Text Box 9" o:spid="_x0000_s1028" type="#_x0000_t202" style="position:absolute;left:0;text-align:left;margin-left:-21.9pt;margin-top:346.6pt;width:303.15pt;height:6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2NiuA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" filled="f" stroked="f">
                <v:textbox>
                  <w:txbxContent>
                    <w:p w14:paraId="25683F12" w14:textId="77777777" w:rsidR="00C16D0F" w:rsidRPr="00FD3FC1" w:rsidRDefault="00C16D0F" w:rsidP="00852A66">
                      <w:pPr>
                        <w:pStyle w:val="Copyright"/>
                      </w:pPr>
                      <w:r w:rsidRPr="00FD3FC1">
                        <w:t xml:space="preserve">This document of </w:t>
                      </w:r>
                      <w:proofErr w:type="spellStart"/>
                      <w:r w:rsidRPr="00FD3FC1">
                        <w:t>Cybage</w:t>
                      </w:r>
                      <w:proofErr w:type="spellEnd"/>
                      <w:r w:rsidRPr="00FD3FC1">
                        <w:t xml:space="preserve"> Software Pvt. Ltd. is for restricted circulation. No part of this publication may be reproduced, stored in a retrieval system or transmitted in any form or by any means – recording, photocopying, electronic and mechanical, without prior written permission of </w:t>
                      </w:r>
                      <w:proofErr w:type="spellStart"/>
                      <w:r w:rsidRPr="00FD3FC1">
                        <w:t>Cybage</w:t>
                      </w:r>
                      <w:proofErr w:type="spellEnd"/>
                      <w:r w:rsidRPr="00FD3FC1">
                        <w:t xml:space="preserve"> Software Pvt. Ltd. </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C9EE794" wp14:editId="0727051E">
                <wp:simplePos x="0" y="0"/>
                <wp:positionH relativeFrom="column">
                  <wp:posOffset>-926465</wp:posOffset>
                </wp:positionH>
                <wp:positionV relativeFrom="paragraph">
                  <wp:posOffset>6356350</wp:posOffset>
                </wp:positionV>
                <wp:extent cx="1391285" cy="139890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14:paraId="0FE68777" w14:textId="77777777" w:rsidR="00C16D0F" w:rsidRPr="00E230BA" w:rsidRDefault="00C16D0F"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EE794" id="Text Box 8" o:spid="_x0000_s1029" type="#_x0000_t202" style="position:absolute;left:0;text-align:left;margin-left:-72.95pt;margin-top:500.5pt;width:109.55pt;height:11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" fillcolor="#f88608" stroked="f">
                <v:fill opacity="52428f"/>
                <v:stroke opacity="52428f"/>
                <v:textbox>
                  <w:txbxContent>
                    <w:p w14:paraId="0FE68777" w14:textId="77777777" w:rsidR="00C16D0F" w:rsidRPr="00E230BA" w:rsidRDefault="00C16D0F" w:rsidP="00852A66"/>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FBF609" wp14:editId="231AA292">
                <wp:simplePos x="0" y="0"/>
                <wp:positionH relativeFrom="column">
                  <wp:posOffset>464820</wp:posOffset>
                </wp:positionH>
                <wp:positionV relativeFrom="paragraph">
                  <wp:posOffset>6356350</wp:posOffset>
                </wp:positionV>
                <wp:extent cx="9031605" cy="139890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10008"/>
                            </w:tblGrid>
                            <w:tr w:rsidR="00C16D0F" w:rsidRPr="00C4422E" w14:paraId="4A50E4B0" w14:textId="77777777" w:rsidTr="00572AB3">
                              <w:trPr>
                                <w:trHeight w:val="1970"/>
                              </w:trPr>
                              <w:tc>
                                <w:tcPr>
                                  <w:tcW w:w="10008" w:type="dxa"/>
                                  <w:vAlign w:val="center"/>
                                </w:tcPr>
                                <w:p w14:paraId="62E6C643" w14:textId="77777777" w:rsidR="00C16D0F" w:rsidRPr="00C4422E" w:rsidRDefault="00C16D0F" w:rsidP="00572AB3">
                                  <w:pPr>
                                    <w:pStyle w:val="DocumentTitle"/>
                                    <w:spacing w:line="240" w:lineRule="auto"/>
                                  </w:pPr>
                                  <w:r w:rsidRPr="00C4422E">
                                    <w:t>Architecture Document (AD)</w:t>
                                  </w:r>
                                </w:p>
                              </w:tc>
                            </w:tr>
                          </w:tbl>
                          <w:p w14:paraId="1C620071" w14:textId="77777777" w:rsidR="00C16D0F" w:rsidRDefault="00C16D0F" w:rsidP="00852A66">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BF609" id="Text Box 7" o:spid="_x0000_s1030" type="#_x0000_t202" style="position:absolute;left:0;text-align:left;margin-left:36.6pt;margin-top:500.5pt;width:711.15pt;height:11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10008"/>
                      </w:tblGrid>
                      <w:tr w:rsidR="00C16D0F" w:rsidRPr="00C4422E" w14:paraId="4A50E4B0" w14:textId="77777777" w:rsidTr="00572AB3">
                        <w:trPr>
                          <w:trHeight w:val="1970"/>
                        </w:trPr>
                        <w:tc>
                          <w:tcPr>
                            <w:tcW w:w="10008" w:type="dxa"/>
                            <w:vAlign w:val="center"/>
                          </w:tcPr>
                          <w:p w14:paraId="62E6C643" w14:textId="77777777" w:rsidR="00C16D0F" w:rsidRPr="00C4422E" w:rsidRDefault="00C16D0F" w:rsidP="00572AB3">
                            <w:pPr>
                              <w:pStyle w:val="DocumentTitle"/>
                              <w:spacing w:line="240" w:lineRule="auto"/>
                            </w:pPr>
                            <w:r w:rsidRPr="00C4422E">
                              <w:t>Architecture Document (AD)</w:t>
                            </w:r>
                          </w:p>
                        </w:tc>
                      </w:tr>
                    </w:tbl>
                    <w:p w14:paraId="1C620071" w14:textId="77777777" w:rsidR="00C16D0F" w:rsidRDefault="00C16D0F" w:rsidP="00852A66">
                      <w:pPr>
                        <w:ind w:left="-2520" w:right="-4909"/>
                      </w:pPr>
                    </w:p>
                  </w:txbxContent>
                </v:textbox>
              </v:shape>
            </w:pict>
          </mc:Fallback>
        </mc:AlternateContent>
      </w:r>
      <w:r>
        <w:rPr>
          <w:b/>
        </w:rPr>
        <w:br w:type="page"/>
      </w:r>
    </w:p>
    <w:p w14:paraId="5B976247" w14:textId="77777777" w:rsidR="00852A66" w:rsidRPr="00BF0A03" w:rsidRDefault="00852A66" w:rsidP="00852A66">
      <w:pPr>
        <w:jc w:val="center"/>
        <w:rPr>
          <w:b/>
        </w:rPr>
      </w:pPr>
      <w:r w:rsidRPr="00BF0A03">
        <w:rPr>
          <w:b/>
        </w:rPr>
        <w:lastRenderedPageBreak/>
        <w:t>Document History</w:t>
      </w:r>
    </w:p>
    <w:p w14:paraId="59A22F62" w14:textId="77777777" w:rsidR="00852A66" w:rsidRPr="006F4900" w:rsidRDefault="00852A66" w:rsidP="00852A66">
      <w:pPr>
        <w:rPr>
          <w:rFonts w:cs="Arial"/>
          <w:noProof/>
          <w:color w:val="000000"/>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595"/>
        <w:gridCol w:w="1220"/>
        <w:gridCol w:w="1499"/>
        <w:gridCol w:w="1491"/>
        <w:gridCol w:w="1409"/>
        <w:gridCol w:w="2984"/>
      </w:tblGrid>
      <w:tr w:rsidR="00852A66" w:rsidRPr="00A115B3" w14:paraId="6EF03C51" w14:textId="77777777" w:rsidTr="00572AB3">
        <w:trPr>
          <w:trHeight w:val="360"/>
          <w:tblHeader/>
        </w:trPr>
        <w:tc>
          <w:tcPr>
            <w:tcW w:w="595" w:type="dxa"/>
            <w:shd w:val="clear" w:color="auto" w:fill="D1F0FF"/>
          </w:tcPr>
          <w:p w14:paraId="3E00AA87" w14:textId="77777777" w:rsidR="00852A66" w:rsidRPr="00A115B3" w:rsidRDefault="00852A66" w:rsidP="00572AB3">
            <w:pPr>
              <w:pStyle w:val="TableHeading"/>
            </w:pPr>
            <w:r w:rsidRPr="00A115B3">
              <w:t>Ver. No</w:t>
            </w:r>
          </w:p>
        </w:tc>
        <w:tc>
          <w:tcPr>
            <w:tcW w:w="1220" w:type="dxa"/>
            <w:shd w:val="clear" w:color="auto" w:fill="D1F0FF"/>
          </w:tcPr>
          <w:p w14:paraId="3A9AD469" w14:textId="77777777" w:rsidR="00852A66" w:rsidRPr="00A115B3" w:rsidRDefault="00852A66" w:rsidP="00572AB3">
            <w:pPr>
              <w:pStyle w:val="TableHeading"/>
            </w:pPr>
            <w:r w:rsidRPr="00A115B3">
              <w:t>Release Date</w:t>
            </w:r>
          </w:p>
        </w:tc>
        <w:tc>
          <w:tcPr>
            <w:tcW w:w="1499" w:type="dxa"/>
            <w:shd w:val="clear" w:color="auto" w:fill="D1F0FF"/>
          </w:tcPr>
          <w:p w14:paraId="60D3920A" w14:textId="77777777" w:rsidR="00852A66" w:rsidRPr="00A115B3" w:rsidRDefault="00852A66" w:rsidP="00572AB3">
            <w:pPr>
              <w:pStyle w:val="TableHeading"/>
            </w:pPr>
            <w:r w:rsidRPr="00A115B3">
              <w:t>Created By / Modified By and Date</w:t>
            </w:r>
          </w:p>
        </w:tc>
        <w:tc>
          <w:tcPr>
            <w:tcW w:w="1491" w:type="dxa"/>
            <w:shd w:val="clear" w:color="auto" w:fill="D1F0FF"/>
          </w:tcPr>
          <w:p w14:paraId="2F9677EE" w14:textId="77777777" w:rsidR="00852A66" w:rsidRPr="00A115B3" w:rsidRDefault="00852A66" w:rsidP="00572AB3">
            <w:pPr>
              <w:pStyle w:val="TableHeading"/>
            </w:pPr>
            <w:r w:rsidRPr="00A115B3">
              <w:t>Reviewed By and Date</w:t>
            </w:r>
          </w:p>
        </w:tc>
        <w:tc>
          <w:tcPr>
            <w:tcW w:w="1409" w:type="dxa"/>
            <w:shd w:val="clear" w:color="auto" w:fill="D1F0FF"/>
          </w:tcPr>
          <w:p w14:paraId="3A83A753" w14:textId="77777777" w:rsidR="00852A66" w:rsidRPr="00A115B3" w:rsidRDefault="00852A66" w:rsidP="00572AB3">
            <w:pPr>
              <w:pStyle w:val="TableHeading"/>
            </w:pPr>
            <w:r w:rsidRPr="00A115B3">
              <w:t>Approved By and Date</w:t>
            </w:r>
          </w:p>
        </w:tc>
        <w:tc>
          <w:tcPr>
            <w:tcW w:w="2984" w:type="dxa"/>
            <w:shd w:val="clear" w:color="auto" w:fill="D1F0FF"/>
          </w:tcPr>
          <w:p w14:paraId="67B6E807" w14:textId="77777777" w:rsidR="00852A66" w:rsidRPr="00A115B3" w:rsidRDefault="00852A66" w:rsidP="00572AB3">
            <w:pPr>
              <w:pStyle w:val="TableHeading"/>
            </w:pPr>
            <w:r w:rsidRPr="00A115B3">
              <w:t>Remarks and Changes Made</w:t>
            </w:r>
          </w:p>
        </w:tc>
      </w:tr>
      <w:tr w:rsidR="00852A66" w:rsidRPr="00A115B3" w14:paraId="7E57DD37" w14:textId="77777777" w:rsidTr="00572AB3">
        <w:trPr>
          <w:trHeight w:val="360"/>
        </w:trPr>
        <w:tc>
          <w:tcPr>
            <w:tcW w:w="595" w:type="dxa"/>
            <w:shd w:val="clear" w:color="auto" w:fill="FFFFFF"/>
          </w:tcPr>
          <w:p w14:paraId="1146DF39" w14:textId="77777777" w:rsidR="00852A66" w:rsidRPr="00A115B3" w:rsidRDefault="00852A66" w:rsidP="00572AB3">
            <w:pPr>
              <w:pStyle w:val="TableCellBody"/>
              <w:spacing w:line="240" w:lineRule="auto"/>
            </w:pPr>
            <w:r>
              <w:t>0.1</w:t>
            </w:r>
          </w:p>
        </w:tc>
        <w:tc>
          <w:tcPr>
            <w:tcW w:w="1220" w:type="dxa"/>
            <w:shd w:val="clear" w:color="auto" w:fill="FFFFFF"/>
          </w:tcPr>
          <w:p w14:paraId="66EE417B" w14:textId="77777777" w:rsidR="00852A66" w:rsidRPr="00A115B3" w:rsidRDefault="00852A66" w:rsidP="00572AB3">
            <w:pPr>
              <w:pStyle w:val="TableCellBody"/>
              <w:spacing w:line="240" w:lineRule="auto"/>
            </w:pPr>
            <w:r>
              <w:t>27-Nov-13</w:t>
            </w:r>
          </w:p>
        </w:tc>
        <w:tc>
          <w:tcPr>
            <w:tcW w:w="1499" w:type="dxa"/>
            <w:shd w:val="clear" w:color="auto" w:fill="FFFFFF"/>
          </w:tcPr>
          <w:p w14:paraId="5D52F93A"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27-Nov-13</w:t>
            </w:r>
          </w:p>
        </w:tc>
        <w:tc>
          <w:tcPr>
            <w:tcW w:w="1491" w:type="dxa"/>
            <w:shd w:val="clear" w:color="auto" w:fill="FFFFFF"/>
          </w:tcPr>
          <w:p w14:paraId="53301557" w14:textId="77777777" w:rsidR="00852A66" w:rsidRPr="00A115B3" w:rsidRDefault="00852A66" w:rsidP="00572AB3">
            <w:pPr>
              <w:pStyle w:val="TableCellBody"/>
              <w:spacing w:line="240" w:lineRule="auto"/>
            </w:pPr>
          </w:p>
        </w:tc>
        <w:tc>
          <w:tcPr>
            <w:tcW w:w="1409" w:type="dxa"/>
            <w:shd w:val="clear" w:color="auto" w:fill="FFFFFF"/>
          </w:tcPr>
          <w:p w14:paraId="76AF7A53" w14:textId="77777777" w:rsidR="00852A66" w:rsidRPr="00A115B3" w:rsidRDefault="00852A66" w:rsidP="00572AB3">
            <w:pPr>
              <w:pStyle w:val="TableCellBody"/>
              <w:spacing w:line="240" w:lineRule="auto"/>
            </w:pPr>
          </w:p>
        </w:tc>
        <w:tc>
          <w:tcPr>
            <w:tcW w:w="2984" w:type="dxa"/>
            <w:shd w:val="clear" w:color="auto" w:fill="FFFFFF"/>
          </w:tcPr>
          <w:p w14:paraId="44F4CC8C" w14:textId="77777777" w:rsidR="00852A66" w:rsidRPr="00A115B3" w:rsidRDefault="00852A66" w:rsidP="00572AB3">
            <w:pPr>
              <w:pStyle w:val="TableCellBody"/>
              <w:spacing w:line="240" w:lineRule="auto"/>
            </w:pPr>
            <w:r>
              <w:t>First draft</w:t>
            </w:r>
          </w:p>
        </w:tc>
      </w:tr>
      <w:tr w:rsidR="00852A66" w:rsidRPr="00A115B3" w14:paraId="22158454" w14:textId="77777777" w:rsidTr="00572AB3">
        <w:trPr>
          <w:trHeight w:val="360"/>
        </w:trPr>
        <w:tc>
          <w:tcPr>
            <w:tcW w:w="595" w:type="dxa"/>
            <w:shd w:val="clear" w:color="auto" w:fill="FFFFFF"/>
          </w:tcPr>
          <w:p w14:paraId="0BCE7654" w14:textId="77777777" w:rsidR="00852A66" w:rsidRPr="00A115B3" w:rsidRDefault="00852A66" w:rsidP="00572AB3">
            <w:pPr>
              <w:pStyle w:val="TableCellBody"/>
              <w:spacing w:line="240" w:lineRule="auto"/>
            </w:pPr>
            <w:r>
              <w:t>0.2</w:t>
            </w:r>
          </w:p>
        </w:tc>
        <w:tc>
          <w:tcPr>
            <w:tcW w:w="1220" w:type="dxa"/>
            <w:shd w:val="clear" w:color="auto" w:fill="FFFFFF"/>
          </w:tcPr>
          <w:p w14:paraId="0A9E24FF" w14:textId="77777777" w:rsidR="00852A66" w:rsidRPr="00A115B3" w:rsidRDefault="00852A66" w:rsidP="00572AB3">
            <w:pPr>
              <w:pStyle w:val="TableCellBody"/>
              <w:spacing w:line="240" w:lineRule="auto"/>
            </w:pPr>
            <w:r>
              <w:t>04-Dec-13</w:t>
            </w:r>
          </w:p>
        </w:tc>
        <w:tc>
          <w:tcPr>
            <w:tcW w:w="1499" w:type="dxa"/>
            <w:shd w:val="clear" w:color="auto" w:fill="FFFFFF"/>
          </w:tcPr>
          <w:p w14:paraId="6FFE121E"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04-Dec-13</w:t>
            </w:r>
          </w:p>
        </w:tc>
        <w:tc>
          <w:tcPr>
            <w:tcW w:w="1491" w:type="dxa"/>
            <w:shd w:val="clear" w:color="auto" w:fill="FFFFFF"/>
          </w:tcPr>
          <w:p w14:paraId="0109EDAE" w14:textId="77777777" w:rsidR="00852A66" w:rsidRPr="00A115B3" w:rsidRDefault="00852A66" w:rsidP="00572AB3">
            <w:pPr>
              <w:pStyle w:val="TableCellBody"/>
              <w:spacing w:line="240" w:lineRule="auto"/>
            </w:pPr>
          </w:p>
        </w:tc>
        <w:tc>
          <w:tcPr>
            <w:tcW w:w="1409" w:type="dxa"/>
            <w:shd w:val="clear" w:color="auto" w:fill="FFFFFF"/>
          </w:tcPr>
          <w:p w14:paraId="74EFEB86" w14:textId="77777777" w:rsidR="00852A66" w:rsidRPr="00A115B3" w:rsidRDefault="00852A66" w:rsidP="00572AB3">
            <w:pPr>
              <w:pStyle w:val="TableCellBody"/>
              <w:spacing w:line="240" w:lineRule="auto"/>
            </w:pPr>
          </w:p>
        </w:tc>
        <w:tc>
          <w:tcPr>
            <w:tcW w:w="2984" w:type="dxa"/>
            <w:shd w:val="clear" w:color="auto" w:fill="FFFFFF"/>
          </w:tcPr>
          <w:p w14:paraId="332B602E" w14:textId="77777777" w:rsidR="00852A66" w:rsidRPr="00A115B3" w:rsidRDefault="00852A66" w:rsidP="00572AB3">
            <w:pPr>
              <w:pStyle w:val="TableCellBody"/>
              <w:spacing w:line="240" w:lineRule="auto"/>
            </w:pPr>
            <w:r>
              <w:t>Second draft</w:t>
            </w:r>
          </w:p>
        </w:tc>
      </w:tr>
      <w:tr w:rsidR="00852A66" w:rsidRPr="00A115B3" w14:paraId="0DB546E4" w14:textId="77777777" w:rsidTr="00572AB3">
        <w:trPr>
          <w:trHeight w:val="360"/>
        </w:trPr>
        <w:tc>
          <w:tcPr>
            <w:tcW w:w="595" w:type="dxa"/>
            <w:shd w:val="clear" w:color="auto" w:fill="FFFFFF"/>
          </w:tcPr>
          <w:p w14:paraId="2E824629" w14:textId="77777777" w:rsidR="00852A66" w:rsidRPr="00A115B3" w:rsidRDefault="00852A66" w:rsidP="00572AB3">
            <w:pPr>
              <w:pStyle w:val="TableCellBody"/>
              <w:spacing w:line="240" w:lineRule="auto"/>
            </w:pPr>
            <w:r>
              <w:t>0.3</w:t>
            </w:r>
          </w:p>
        </w:tc>
        <w:tc>
          <w:tcPr>
            <w:tcW w:w="1220" w:type="dxa"/>
            <w:shd w:val="clear" w:color="auto" w:fill="FFFFFF"/>
          </w:tcPr>
          <w:p w14:paraId="56CA5CD9" w14:textId="77777777" w:rsidR="00852A66" w:rsidRPr="00A115B3" w:rsidRDefault="00852A66" w:rsidP="00572AB3">
            <w:pPr>
              <w:pStyle w:val="TableCellBody"/>
              <w:spacing w:line="240" w:lineRule="auto"/>
            </w:pPr>
            <w:r>
              <w:t>11-Dec-13</w:t>
            </w:r>
          </w:p>
        </w:tc>
        <w:tc>
          <w:tcPr>
            <w:tcW w:w="1499" w:type="dxa"/>
            <w:shd w:val="clear" w:color="auto" w:fill="FFFFFF"/>
          </w:tcPr>
          <w:p w14:paraId="2C58D563"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11-Dec-13</w:t>
            </w:r>
          </w:p>
        </w:tc>
        <w:tc>
          <w:tcPr>
            <w:tcW w:w="1491" w:type="dxa"/>
            <w:shd w:val="clear" w:color="auto" w:fill="FFFFFF"/>
          </w:tcPr>
          <w:p w14:paraId="66FF07A9" w14:textId="77777777" w:rsidR="00852A66" w:rsidRPr="00A115B3" w:rsidRDefault="00852A66" w:rsidP="00572AB3">
            <w:pPr>
              <w:pStyle w:val="TableCellBody"/>
              <w:spacing w:line="240" w:lineRule="auto"/>
            </w:pPr>
          </w:p>
        </w:tc>
        <w:tc>
          <w:tcPr>
            <w:tcW w:w="1409" w:type="dxa"/>
            <w:shd w:val="clear" w:color="auto" w:fill="FFFFFF"/>
          </w:tcPr>
          <w:p w14:paraId="60D5D049" w14:textId="77777777" w:rsidR="00852A66" w:rsidRPr="00A115B3" w:rsidRDefault="00852A66" w:rsidP="00572AB3">
            <w:pPr>
              <w:pStyle w:val="TableCellBody"/>
              <w:spacing w:line="240" w:lineRule="auto"/>
            </w:pPr>
          </w:p>
        </w:tc>
        <w:tc>
          <w:tcPr>
            <w:tcW w:w="2984" w:type="dxa"/>
            <w:shd w:val="clear" w:color="auto" w:fill="FFFFFF"/>
          </w:tcPr>
          <w:p w14:paraId="05A45DF6" w14:textId="77777777" w:rsidR="00852A66" w:rsidRPr="00A115B3" w:rsidRDefault="00852A66" w:rsidP="00572AB3">
            <w:pPr>
              <w:pStyle w:val="TableCellBody"/>
              <w:spacing w:line="240" w:lineRule="auto"/>
            </w:pPr>
            <w:r>
              <w:t>Third draft</w:t>
            </w:r>
          </w:p>
        </w:tc>
      </w:tr>
      <w:tr w:rsidR="00852A66" w:rsidRPr="00A115B3" w14:paraId="460C4E94" w14:textId="77777777"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14:paraId="7E6D45DB" w14:textId="77777777" w:rsidR="00852A66" w:rsidRPr="00A115B3" w:rsidRDefault="00852A66" w:rsidP="00572AB3">
            <w:pPr>
              <w:pStyle w:val="TableCellBody"/>
              <w:spacing w:line="240" w:lineRule="auto"/>
            </w:pPr>
            <w:r>
              <w:t>0.4</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14:paraId="411DE921" w14:textId="77777777" w:rsidR="00852A66" w:rsidRPr="00A115B3" w:rsidRDefault="00852A66" w:rsidP="00572AB3">
            <w:pPr>
              <w:pStyle w:val="TableCellBody"/>
              <w:spacing w:line="240" w:lineRule="auto"/>
            </w:pPr>
            <w:r>
              <w:t>18-Dec-13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14:paraId="33857985"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18-Dec-13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14:paraId="2293B7B0" w14:textId="77777777"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17FAA2A6" w14:textId="77777777"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14:paraId="053E6744" w14:textId="77777777" w:rsidR="00852A66" w:rsidRPr="00A115B3" w:rsidRDefault="00852A66" w:rsidP="00572AB3">
            <w:pPr>
              <w:pStyle w:val="TableCellBody"/>
              <w:spacing w:line="240" w:lineRule="auto"/>
            </w:pPr>
            <w:r>
              <w:t>Fourth draft</w:t>
            </w:r>
          </w:p>
        </w:tc>
      </w:tr>
      <w:tr w:rsidR="00852A66" w:rsidRPr="00A115B3" w14:paraId="01E476E0" w14:textId="77777777"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14:paraId="612F6A6A" w14:textId="77777777" w:rsidR="00852A66" w:rsidRPr="00A115B3" w:rsidRDefault="00852A66" w:rsidP="00572AB3">
            <w:pPr>
              <w:pStyle w:val="TableCellBody"/>
              <w:spacing w:line="240" w:lineRule="auto"/>
            </w:pPr>
            <w:r>
              <w:t>0.5</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14:paraId="73125EDD" w14:textId="77777777" w:rsidR="00852A66" w:rsidRPr="00A115B3" w:rsidRDefault="00852A66" w:rsidP="00572AB3">
            <w:pPr>
              <w:pStyle w:val="TableCellBody"/>
              <w:spacing w:line="240" w:lineRule="auto"/>
            </w:pPr>
            <w:r>
              <w:t>25-Dec-13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14:paraId="22CE35E1"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25-Dec-13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14:paraId="5BF5BA4D" w14:textId="77777777"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CF8F356" w14:textId="77777777"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14:paraId="759C2280" w14:textId="77777777" w:rsidR="00852A66" w:rsidRPr="00A115B3" w:rsidRDefault="00852A66" w:rsidP="00572AB3">
            <w:pPr>
              <w:pStyle w:val="TableCellBody"/>
              <w:spacing w:line="240" w:lineRule="auto"/>
            </w:pPr>
            <w:r>
              <w:t>Fifth draft</w:t>
            </w:r>
          </w:p>
        </w:tc>
      </w:tr>
      <w:tr w:rsidR="003C5BB2" w:rsidRPr="00A115B3" w14:paraId="5B4332E8" w14:textId="77777777" w:rsidTr="003C5BB2">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14:paraId="34B111EB" w14:textId="77777777" w:rsidR="003C5BB2" w:rsidRPr="00A115B3" w:rsidRDefault="003C5BB2" w:rsidP="00572AB3">
            <w:pPr>
              <w:pStyle w:val="TableCellBody"/>
              <w:spacing w:line="240" w:lineRule="auto"/>
            </w:pPr>
            <w:r>
              <w:t>0.6</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14:paraId="0809341A" w14:textId="77777777" w:rsidR="003C5BB2" w:rsidRPr="00A115B3" w:rsidRDefault="006649CD" w:rsidP="00572AB3">
            <w:pPr>
              <w:pStyle w:val="TableCellBody"/>
              <w:spacing w:line="240" w:lineRule="auto"/>
            </w:pPr>
            <w:r>
              <w:t>31</w:t>
            </w:r>
            <w:r w:rsidR="003C5BB2">
              <w:t>-Dec-13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14:paraId="642077C0" w14:textId="77777777" w:rsidR="003C5BB2" w:rsidRPr="00A115B3" w:rsidRDefault="006649CD" w:rsidP="00572AB3">
            <w:pPr>
              <w:pStyle w:val="TableCellBody"/>
              <w:spacing w:line="240" w:lineRule="auto"/>
            </w:pPr>
            <w:proofErr w:type="spellStart"/>
            <w:r>
              <w:t>Trupti</w:t>
            </w:r>
            <w:proofErr w:type="spellEnd"/>
            <w:r>
              <w:t xml:space="preserve"> </w:t>
            </w:r>
            <w:proofErr w:type="spellStart"/>
            <w:r>
              <w:t>Jangam</w:t>
            </w:r>
            <w:proofErr w:type="spellEnd"/>
            <w:r>
              <w:t xml:space="preserve"> / 31</w:t>
            </w:r>
            <w:r w:rsidR="003C5BB2">
              <w:t>-Dec-13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14:paraId="4C9EE454" w14:textId="77777777" w:rsidR="003C5BB2" w:rsidRPr="00A115B3" w:rsidRDefault="003C5BB2"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AA53B8" w14:textId="77777777" w:rsidR="003C5BB2" w:rsidRPr="00A115B3" w:rsidRDefault="003C5BB2"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14:paraId="4F5A6E38" w14:textId="77777777" w:rsidR="003C5BB2" w:rsidRPr="00A115B3" w:rsidRDefault="003C5BB2" w:rsidP="00572AB3">
            <w:pPr>
              <w:pStyle w:val="TableCellBody"/>
              <w:spacing w:line="240" w:lineRule="auto"/>
            </w:pPr>
            <w:r>
              <w:t>Sixth draft</w:t>
            </w:r>
          </w:p>
        </w:tc>
      </w:tr>
    </w:tbl>
    <w:p w14:paraId="3C04E2F2" w14:textId="77777777" w:rsidR="00852A66" w:rsidRPr="009F6053" w:rsidRDefault="00852A66" w:rsidP="00852A66">
      <w:pPr>
        <w:rPr>
          <w:rFonts w:cs="Arial"/>
          <w:bCs/>
          <w:iCs/>
          <w:color w:val="0075B0"/>
        </w:rPr>
      </w:pPr>
    </w:p>
    <w:p w14:paraId="228330A3" w14:textId="77777777" w:rsidR="00852A66" w:rsidRDefault="00852A66" w:rsidP="00852A66">
      <w:pPr>
        <w:pStyle w:val="TOCHeading"/>
      </w:pPr>
    </w:p>
    <w:p w14:paraId="1DEDA513" w14:textId="77777777" w:rsidR="00852A66" w:rsidRPr="009F6053" w:rsidRDefault="00852A66" w:rsidP="00852A66">
      <w:pPr>
        <w:rPr>
          <w:rFonts w:cs="Arial"/>
          <w:bCs/>
          <w:iCs/>
          <w:color w:val="0075B0"/>
        </w:rPr>
      </w:pPr>
    </w:p>
    <w:p w14:paraId="40E284CC" w14:textId="77777777" w:rsidR="00852A66" w:rsidRDefault="00852A66" w:rsidP="00852A66">
      <w:pPr>
        <w:pStyle w:val="TOCHeading"/>
      </w:pPr>
    </w:p>
    <w:p w14:paraId="4D0D571B" w14:textId="77777777" w:rsidR="00852A66" w:rsidRPr="00BF0A03" w:rsidRDefault="00852A66" w:rsidP="00852A66">
      <w:pPr>
        <w:jc w:val="center"/>
        <w:rPr>
          <w:b/>
        </w:rPr>
      </w:pPr>
      <w:r w:rsidRPr="00BF0A03">
        <w:rPr>
          <w:b/>
        </w:rPr>
        <w:t>Distribution List</w:t>
      </w:r>
    </w:p>
    <w:p w14:paraId="13D38E36" w14:textId="77777777" w:rsidR="00852A66" w:rsidRPr="007818F6" w:rsidRDefault="00852A66" w:rsidP="00852A66">
      <w:pPr>
        <w:pStyle w:val="BodyText"/>
        <w:rPr>
          <w:rStyle w:val="BlueBold"/>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582"/>
        <w:gridCol w:w="2883"/>
        <w:gridCol w:w="2583"/>
        <w:gridCol w:w="3150"/>
      </w:tblGrid>
      <w:tr w:rsidR="00852A66" w:rsidRPr="00A115B3" w14:paraId="51C544C0" w14:textId="77777777" w:rsidTr="00572AB3">
        <w:trPr>
          <w:tblHeader/>
        </w:trPr>
        <w:tc>
          <w:tcPr>
            <w:tcW w:w="582" w:type="dxa"/>
            <w:shd w:val="clear" w:color="auto" w:fill="D1F0FF"/>
          </w:tcPr>
          <w:p w14:paraId="36037A92" w14:textId="77777777" w:rsidR="00852A66" w:rsidRPr="00A115B3" w:rsidRDefault="00852A66" w:rsidP="00572AB3">
            <w:pPr>
              <w:pStyle w:val="TableHeading"/>
            </w:pPr>
            <w:r w:rsidRPr="00A115B3">
              <w:t>Sr. No.</w:t>
            </w:r>
          </w:p>
        </w:tc>
        <w:tc>
          <w:tcPr>
            <w:tcW w:w="2883" w:type="dxa"/>
            <w:shd w:val="clear" w:color="auto" w:fill="D1F0FF"/>
          </w:tcPr>
          <w:p w14:paraId="3E81FB6C" w14:textId="77777777" w:rsidR="00852A66" w:rsidRPr="00A115B3" w:rsidRDefault="00852A66" w:rsidP="00572AB3">
            <w:pPr>
              <w:pStyle w:val="TableHeading"/>
            </w:pPr>
            <w:r w:rsidRPr="00A115B3">
              <w:t>Name</w:t>
            </w:r>
          </w:p>
        </w:tc>
        <w:tc>
          <w:tcPr>
            <w:tcW w:w="2583" w:type="dxa"/>
            <w:shd w:val="clear" w:color="auto" w:fill="D1F0FF"/>
          </w:tcPr>
          <w:p w14:paraId="1B97238C" w14:textId="77777777" w:rsidR="00852A66" w:rsidRPr="00A115B3" w:rsidRDefault="00852A66" w:rsidP="00572AB3">
            <w:pPr>
              <w:pStyle w:val="TableHeading"/>
            </w:pPr>
            <w:r w:rsidRPr="00A115B3">
              <w:t>Role</w:t>
            </w:r>
          </w:p>
        </w:tc>
        <w:tc>
          <w:tcPr>
            <w:tcW w:w="3150" w:type="dxa"/>
            <w:shd w:val="clear" w:color="auto" w:fill="D1F0FF"/>
          </w:tcPr>
          <w:p w14:paraId="103B6603" w14:textId="77777777" w:rsidR="00852A66" w:rsidRPr="00A115B3" w:rsidRDefault="00852A66" w:rsidP="00572AB3">
            <w:pPr>
              <w:pStyle w:val="TableHeading"/>
            </w:pPr>
            <w:r w:rsidRPr="00A115B3">
              <w:t>Organization Name</w:t>
            </w:r>
          </w:p>
        </w:tc>
      </w:tr>
      <w:tr w:rsidR="00852A66" w:rsidRPr="00A115B3" w14:paraId="055E8F0A" w14:textId="77777777" w:rsidTr="00572AB3">
        <w:tc>
          <w:tcPr>
            <w:tcW w:w="582" w:type="dxa"/>
            <w:shd w:val="clear" w:color="auto" w:fill="FFFFFF"/>
          </w:tcPr>
          <w:p w14:paraId="17EB546A" w14:textId="77777777" w:rsidR="00852A66" w:rsidRPr="00A115B3" w:rsidRDefault="00852A66" w:rsidP="00572AB3">
            <w:pPr>
              <w:pStyle w:val="NumberLevel1First"/>
            </w:pPr>
          </w:p>
        </w:tc>
        <w:tc>
          <w:tcPr>
            <w:tcW w:w="2883" w:type="dxa"/>
            <w:shd w:val="clear" w:color="auto" w:fill="FFFFFF"/>
          </w:tcPr>
          <w:p w14:paraId="3A12381B" w14:textId="77777777" w:rsidR="00852A66" w:rsidRPr="00A115B3" w:rsidRDefault="00852A66" w:rsidP="00572AB3">
            <w:pPr>
              <w:pStyle w:val="TableCellBody"/>
              <w:spacing w:line="240" w:lineRule="auto"/>
            </w:pPr>
            <w:r>
              <w:t>Abhijay Datta</w:t>
            </w:r>
          </w:p>
        </w:tc>
        <w:tc>
          <w:tcPr>
            <w:tcW w:w="2583" w:type="dxa"/>
            <w:shd w:val="clear" w:color="auto" w:fill="FFFFFF"/>
          </w:tcPr>
          <w:p w14:paraId="67FF363A" w14:textId="77777777" w:rsidR="00852A66" w:rsidRPr="00A115B3" w:rsidRDefault="00852A66" w:rsidP="00572AB3">
            <w:pPr>
              <w:pStyle w:val="TableCellBody"/>
              <w:spacing w:line="240" w:lineRule="auto"/>
            </w:pPr>
            <w:r>
              <w:t>Associate Director</w:t>
            </w:r>
          </w:p>
        </w:tc>
        <w:tc>
          <w:tcPr>
            <w:tcW w:w="3150" w:type="dxa"/>
            <w:shd w:val="clear" w:color="auto" w:fill="FFFFFF"/>
          </w:tcPr>
          <w:p w14:paraId="44D047C8" w14:textId="77777777" w:rsidR="00852A66" w:rsidRPr="00A115B3" w:rsidRDefault="00852A66" w:rsidP="00572AB3">
            <w:pPr>
              <w:pStyle w:val="TableCellBody"/>
              <w:spacing w:line="240" w:lineRule="auto"/>
            </w:pPr>
            <w:r>
              <w:t>Novartis</w:t>
            </w:r>
          </w:p>
        </w:tc>
      </w:tr>
      <w:tr w:rsidR="00852A66" w:rsidRPr="00A115B3" w14:paraId="07D696A4" w14:textId="77777777" w:rsidTr="00572AB3">
        <w:tc>
          <w:tcPr>
            <w:tcW w:w="582" w:type="dxa"/>
            <w:shd w:val="clear" w:color="auto" w:fill="FFFFFF"/>
          </w:tcPr>
          <w:p w14:paraId="17A21BC5" w14:textId="77777777" w:rsidR="00852A66" w:rsidRPr="00A115B3" w:rsidRDefault="00852A66" w:rsidP="00572AB3">
            <w:pPr>
              <w:pStyle w:val="NumberLevel1"/>
            </w:pPr>
          </w:p>
        </w:tc>
        <w:tc>
          <w:tcPr>
            <w:tcW w:w="2883" w:type="dxa"/>
            <w:shd w:val="clear" w:color="auto" w:fill="FFFFFF"/>
          </w:tcPr>
          <w:p w14:paraId="411023B1" w14:textId="77777777" w:rsidR="00852A66" w:rsidRPr="00A115B3" w:rsidRDefault="00852A66" w:rsidP="00572AB3">
            <w:pPr>
              <w:pStyle w:val="TableCellBody"/>
              <w:spacing w:line="240" w:lineRule="auto"/>
            </w:pPr>
            <w:r>
              <w:t>Eric Chiu</w:t>
            </w:r>
          </w:p>
        </w:tc>
        <w:tc>
          <w:tcPr>
            <w:tcW w:w="2583" w:type="dxa"/>
            <w:shd w:val="clear" w:color="auto" w:fill="FFFFFF"/>
          </w:tcPr>
          <w:p w14:paraId="23360FF3" w14:textId="77777777" w:rsidR="00852A66" w:rsidRPr="00A115B3" w:rsidRDefault="00852A66" w:rsidP="00572AB3">
            <w:pPr>
              <w:pStyle w:val="TableCellBody"/>
              <w:spacing w:line="240" w:lineRule="auto"/>
            </w:pPr>
            <w:r>
              <w:t>Solution Architect</w:t>
            </w:r>
          </w:p>
        </w:tc>
        <w:tc>
          <w:tcPr>
            <w:tcW w:w="3150" w:type="dxa"/>
            <w:shd w:val="clear" w:color="auto" w:fill="FFFFFF"/>
          </w:tcPr>
          <w:p w14:paraId="6C0E9E2A" w14:textId="77777777" w:rsidR="00852A66" w:rsidRPr="00A115B3" w:rsidRDefault="00852A66" w:rsidP="00572AB3">
            <w:pPr>
              <w:pStyle w:val="TableCellBody"/>
              <w:spacing w:line="240" w:lineRule="auto"/>
            </w:pPr>
            <w:r>
              <w:t>Novartis</w:t>
            </w:r>
          </w:p>
        </w:tc>
      </w:tr>
      <w:tr w:rsidR="00852A66" w:rsidRPr="00A115B3" w14:paraId="25470DFC" w14:textId="77777777" w:rsidTr="00572AB3">
        <w:tc>
          <w:tcPr>
            <w:tcW w:w="582" w:type="dxa"/>
            <w:shd w:val="clear" w:color="auto" w:fill="FFFFFF"/>
          </w:tcPr>
          <w:p w14:paraId="4E5DBBE9" w14:textId="77777777" w:rsidR="00852A66" w:rsidRPr="00A115B3" w:rsidRDefault="00852A66" w:rsidP="00572AB3">
            <w:pPr>
              <w:pStyle w:val="NumberLevel1"/>
            </w:pPr>
          </w:p>
        </w:tc>
        <w:tc>
          <w:tcPr>
            <w:tcW w:w="2883" w:type="dxa"/>
            <w:shd w:val="clear" w:color="auto" w:fill="FFFFFF"/>
          </w:tcPr>
          <w:p w14:paraId="7CFECB88" w14:textId="77777777" w:rsidR="00852A66" w:rsidRPr="00A115B3" w:rsidRDefault="00852A66" w:rsidP="00572AB3">
            <w:pPr>
              <w:pStyle w:val="TableCellBody"/>
              <w:spacing w:line="240" w:lineRule="auto"/>
            </w:pPr>
            <w:r>
              <w:t>Wilson Furtado</w:t>
            </w:r>
          </w:p>
        </w:tc>
        <w:tc>
          <w:tcPr>
            <w:tcW w:w="2583" w:type="dxa"/>
            <w:shd w:val="clear" w:color="auto" w:fill="FFFFFF"/>
          </w:tcPr>
          <w:p w14:paraId="55D32434" w14:textId="77777777" w:rsidR="00852A66" w:rsidRPr="00A115B3" w:rsidRDefault="00852A66" w:rsidP="00572AB3">
            <w:pPr>
              <w:pStyle w:val="TableCellBody"/>
              <w:spacing w:line="240" w:lineRule="auto"/>
            </w:pPr>
            <w:r>
              <w:t>Delivery Manager</w:t>
            </w:r>
          </w:p>
        </w:tc>
        <w:tc>
          <w:tcPr>
            <w:tcW w:w="3150" w:type="dxa"/>
            <w:shd w:val="clear" w:color="auto" w:fill="FFFFFF"/>
          </w:tcPr>
          <w:p w14:paraId="2020CC37" w14:textId="77777777" w:rsidR="00852A66" w:rsidRPr="00A115B3" w:rsidRDefault="00852A66" w:rsidP="00572AB3">
            <w:pPr>
              <w:pStyle w:val="TableCellBody"/>
              <w:spacing w:line="240" w:lineRule="auto"/>
            </w:pPr>
            <w:proofErr w:type="spellStart"/>
            <w:r>
              <w:t>Cybage</w:t>
            </w:r>
            <w:proofErr w:type="spellEnd"/>
          </w:p>
        </w:tc>
      </w:tr>
      <w:tr w:rsidR="00852A66" w:rsidRPr="00A115B3" w14:paraId="63572AAA" w14:textId="77777777" w:rsidTr="00572AB3">
        <w:tc>
          <w:tcPr>
            <w:tcW w:w="582" w:type="dxa"/>
            <w:shd w:val="clear" w:color="auto" w:fill="FFFFFF"/>
          </w:tcPr>
          <w:p w14:paraId="31F03246" w14:textId="77777777" w:rsidR="00852A66" w:rsidRPr="00A115B3" w:rsidRDefault="00852A66" w:rsidP="00572AB3">
            <w:pPr>
              <w:pStyle w:val="NumberLevel1"/>
            </w:pPr>
          </w:p>
        </w:tc>
        <w:tc>
          <w:tcPr>
            <w:tcW w:w="2883" w:type="dxa"/>
            <w:shd w:val="clear" w:color="auto" w:fill="FFFFFF"/>
          </w:tcPr>
          <w:p w14:paraId="66C563F8" w14:textId="77777777" w:rsidR="00852A66" w:rsidRPr="00A115B3" w:rsidRDefault="00852A66" w:rsidP="00572AB3">
            <w:pPr>
              <w:pStyle w:val="TableCellBody"/>
              <w:spacing w:line="240" w:lineRule="auto"/>
            </w:pPr>
            <w:r>
              <w:t xml:space="preserve">Ashish </w:t>
            </w:r>
            <w:proofErr w:type="spellStart"/>
            <w:r>
              <w:t>Rathi</w:t>
            </w:r>
            <w:proofErr w:type="spellEnd"/>
          </w:p>
        </w:tc>
        <w:tc>
          <w:tcPr>
            <w:tcW w:w="2583" w:type="dxa"/>
            <w:shd w:val="clear" w:color="auto" w:fill="FFFFFF"/>
          </w:tcPr>
          <w:p w14:paraId="3D99184E" w14:textId="77777777" w:rsidR="00852A66" w:rsidRPr="00A115B3" w:rsidRDefault="00852A66" w:rsidP="00572AB3">
            <w:pPr>
              <w:pStyle w:val="TableCellBody"/>
              <w:spacing w:line="240" w:lineRule="auto"/>
            </w:pPr>
            <w:r>
              <w:t>Project Manager</w:t>
            </w:r>
          </w:p>
        </w:tc>
        <w:tc>
          <w:tcPr>
            <w:tcW w:w="3150" w:type="dxa"/>
            <w:shd w:val="clear" w:color="auto" w:fill="FFFFFF"/>
          </w:tcPr>
          <w:p w14:paraId="354641CD" w14:textId="77777777" w:rsidR="00852A66" w:rsidRPr="00A115B3" w:rsidRDefault="00852A66" w:rsidP="00572AB3">
            <w:pPr>
              <w:pStyle w:val="TableCellBody"/>
              <w:spacing w:line="240" w:lineRule="auto"/>
            </w:pPr>
            <w:proofErr w:type="spellStart"/>
            <w:r>
              <w:t>Cybage</w:t>
            </w:r>
            <w:proofErr w:type="spellEnd"/>
          </w:p>
        </w:tc>
      </w:tr>
    </w:tbl>
    <w:p w14:paraId="220CA9C1" w14:textId="77777777" w:rsidR="00852A66" w:rsidRDefault="00852A66" w:rsidP="00852A66">
      <w:pPr>
        <w:rPr>
          <w:rStyle w:val="Bold"/>
          <w:rFonts w:cs="Arial"/>
        </w:rPr>
      </w:pPr>
    </w:p>
    <w:p w14:paraId="5AD91D77" w14:textId="77777777" w:rsidR="00852A66" w:rsidRPr="00FB7CBD" w:rsidRDefault="00852A66" w:rsidP="00852A66">
      <w:pPr>
        <w:pStyle w:val="BlueNumberLevel1"/>
        <w:numPr>
          <w:ilvl w:val="0"/>
          <w:numId w:val="0"/>
        </w:numPr>
        <w:ind w:left="288"/>
        <w:rPr>
          <w:rStyle w:val="Bold"/>
        </w:rPr>
      </w:pPr>
      <w:r w:rsidRPr="00FB7CBD">
        <w:rPr>
          <w:rStyle w:val="Bold"/>
        </w:rPr>
        <w:br w:type="page"/>
      </w:r>
    </w:p>
    <w:p w14:paraId="564C3B97" w14:textId="77777777" w:rsidR="00852A66" w:rsidRDefault="00852A66" w:rsidP="00852A66">
      <w:pPr>
        <w:pStyle w:val="TOCHeading"/>
        <w:rPr>
          <w:noProof/>
        </w:rPr>
      </w:pPr>
      <w:r w:rsidRPr="00FB7CBD">
        <w:rPr>
          <w:rFonts w:cs="Arial"/>
        </w:rPr>
        <w:lastRenderedPageBreak/>
        <w:t>Table of Contents</w:t>
      </w:r>
      <w:r w:rsidRPr="00FB7CBD">
        <w:rPr>
          <w:rFonts w:cs="Arial"/>
        </w:rPr>
        <w:fldChar w:fldCharType="begin"/>
      </w:r>
      <w:r w:rsidRPr="00FB7CBD">
        <w:rPr>
          <w:rFonts w:cs="Arial"/>
        </w:rPr>
        <w:instrText xml:space="preserve"> TOC \o "1-3" \f \h \z \u </w:instrText>
      </w:r>
      <w:r w:rsidRPr="00FB7CBD">
        <w:rPr>
          <w:rFonts w:cs="Arial"/>
        </w:rPr>
        <w:fldChar w:fldCharType="separate"/>
      </w:r>
    </w:p>
    <w:p w14:paraId="4596F622" w14:textId="77777777" w:rsidR="00852A66" w:rsidRPr="009076D3" w:rsidRDefault="00C16D0F" w:rsidP="00852A66">
      <w:pPr>
        <w:pStyle w:val="TOC1"/>
        <w:rPr>
          <w:rFonts w:ascii="Calibri" w:hAnsi="Calibri"/>
          <w:noProof/>
          <w:sz w:val="22"/>
          <w:szCs w:val="22"/>
        </w:rPr>
      </w:pPr>
      <w:hyperlink w:anchor="_Toc366233181" w:history="1">
        <w:r w:rsidR="00852A66" w:rsidRPr="00870165">
          <w:rPr>
            <w:rStyle w:val="Hyperlink"/>
            <w:noProof/>
          </w:rPr>
          <w:t>1. Introduction</w:t>
        </w:r>
        <w:r w:rsidR="00852A66">
          <w:rPr>
            <w:noProof/>
            <w:webHidden/>
          </w:rPr>
          <w:tab/>
          <w:t>4</w:t>
        </w:r>
      </w:hyperlink>
    </w:p>
    <w:p w14:paraId="4B6D4DDE" w14:textId="77777777" w:rsidR="00852A66" w:rsidRPr="009076D3" w:rsidRDefault="00C16D0F" w:rsidP="00852A66">
      <w:pPr>
        <w:pStyle w:val="TOC2"/>
        <w:rPr>
          <w:rFonts w:ascii="Calibri" w:hAnsi="Calibri"/>
          <w:noProof/>
          <w:sz w:val="22"/>
          <w:szCs w:val="22"/>
        </w:rPr>
      </w:pPr>
      <w:hyperlink w:anchor="_Toc366233182" w:history="1">
        <w:r w:rsidR="00852A66" w:rsidRPr="00870165">
          <w:rPr>
            <w:rStyle w:val="Hyperlink"/>
            <w:noProof/>
          </w:rPr>
          <w:t>1.1 Purpose of the Document</w:t>
        </w:r>
        <w:r w:rsidR="00852A66">
          <w:rPr>
            <w:noProof/>
            <w:webHidden/>
          </w:rPr>
          <w:tab/>
          <w:t>4</w:t>
        </w:r>
      </w:hyperlink>
    </w:p>
    <w:p w14:paraId="3B511D7B" w14:textId="77777777" w:rsidR="00852A66" w:rsidRPr="009076D3" w:rsidRDefault="00C16D0F" w:rsidP="00852A66">
      <w:pPr>
        <w:pStyle w:val="TOC2"/>
        <w:rPr>
          <w:rFonts w:ascii="Calibri" w:hAnsi="Calibri"/>
          <w:noProof/>
          <w:sz w:val="22"/>
          <w:szCs w:val="22"/>
        </w:rPr>
      </w:pPr>
      <w:hyperlink w:anchor="_Toc366233183" w:history="1">
        <w:r w:rsidR="00852A66" w:rsidRPr="00870165">
          <w:rPr>
            <w:rStyle w:val="Hyperlink"/>
            <w:noProof/>
          </w:rPr>
          <w:t>1.2 Objective of Architecture Document</w:t>
        </w:r>
        <w:r w:rsidR="00852A66">
          <w:rPr>
            <w:noProof/>
            <w:webHidden/>
          </w:rPr>
          <w:tab/>
          <w:t>4</w:t>
        </w:r>
      </w:hyperlink>
    </w:p>
    <w:p w14:paraId="31E4DDBD" w14:textId="77777777" w:rsidR="00852A66" w:rsidRPr="009076D3" w:rsidRDefault="00C16D0F" w:rsidP="00852A66">
      <w:pPr>
        <w:pStyle w:val="TOC2"/>
        <w:rPr>
          <w:rFonts w:ascii="Calibri" w:hAnsi="Calibri"/>
          <w:noProof/>
          <w:sz w:val="22"/>
          <w:szCs w:val="22"/>
        </w:rPr>
      </w:pPr>
      <w:hyperlink w:anchor="_Toc366233184" w:history="1">
        <w:r w:rsidR="00852A66" w:rsidRPr="00870165">
          <w:rPr>
            <w:rStyle w:val="Hyperlink"/>
            <w:noProof/>
          </w:rPr>
          <w:t>1.3 Scope of Architecture Document</w:t>
        </w:r>
        <w:r w:rsidR="00852A66">
          <w:rPr>
            <w:noProof/>
            <w:webHidden/>
          </w:rPr>
          <w:tab/>
          <w:t>4</w:t>
        </w:r>
      </w:hyperlink>
    </w:p>
    <w:p w14:paraId="341B5E46" w14:textId="77777777" w:rsidR="00852A66" w:rsidRPr="009076D3" w:rsidRDefault="00C16D0F" w:rsidP="00852A66">
      <w:pPr>
        <w:pStyle w:val="TOC2"/>
        <w:rPr>
          <w:rFonts w:ascii="Calibri" w:hAnsi="Calibri"/>
          <w:noProof/>
          <w:sz w:val="22"/>
          <w:szCs w:val="22"/>
        </w:rPr>
      </w:pPr>
      <w:hyperlink w:anchor="_Toc366233185" w:history="1">
        <w:r w:rsidR="00852A66" w:rsidRPr="00870165">
          <w:rPr>
            <w:rStyle w:val="Hyperlink"/>
            <w:noProof/>
          </w:rPr>
          <w:t>1.4 Acronyms and Definitions</w:t>
        </w:r>
        <w:r w:rsidR="00852A66">
          <w:rPr>
            <w:noProof/>
            <w:webHidden/>
          </w:rPr>
          <w:tab/>
          <w:t>4</w:t>
        </w:r>
      </w:hyperlink>
    </w:p>
    <w:p w14:paraId="18FC6944" w14:textId="77777777" w:rsidR="00852A66" w:rsidRPr="009076D3" w:rsidRDefault="00C16D0F" w:rsidP="00852A66">
      <w:pPr>
        <w:pStyle w:val="TOC2"/>
        <w:rPr>
          <w:rFonts w:ascii="Calibri" w:hAnsi="Calibri"/>
          <w:noProof/>
          <w:sz w:val="22"/>
          <w:szCs w:val="22"/>
        </w:rPr>
      </w:pPr>
      <w:hyperlink w:anchor="_Toc366233186" w:history="1">
        <w:r w:rsidR="00852A66" w:rsidRPr="00870165">
          <w:rPr>
            <w:rStyle w:val="Hyperlink"/>
            <w:noProof/>
          </w:rPr>
          <w:t>1.5 References</w:t>
        </w:r>
        <w:r w:rsidR="00852A66">
          <w:rPr>
            <w:noProof/>
            <w:webHidden/>
          </w:rPr>
          <w:tab/>
          <w:t>5</w:t>
        </w:r>
      </w:hyperlink>
    </w:p>
    <w:p w14:paraId="265F1445" w14:textId="77777777" w:rsidR="00852A66" w:rsidRPr="009076D3" w:rsidRDefault="00C16D0F" w:rsidP="00852A66">
      <w:pPr>
        <w:pStyle w:val="TOC1"/>
        <w:rPr>
          <w:rFonts w:ascii="Calibri" w:hAnsi="Calibri"/>
          <w:noProof/>
          <w:sz w:val="22"/>
          <w:szCs w:val="22"/>
        </w:rPr>
      </w:pPr>
      <w:hyperlink w:anchor="_Toc366233187" w:history="1">
        <w:r w:rsidR="00852A66" w:rsidRPr="00870165">
          <w:rPr>
            <w:rStyle w:val="Hyperlink"/>
            <w:noProof/>
          </w:rPr>
          <w:t>2. Architecture Goals and Constraints</w:t>
        </w:r>
        <w:r w:rsidR="00852A66">
          <w:rPr>
            <w:noProof/>
            <w:webHidden/>
          </w:rPr>
          <w:tab/>
          <w:t>5</w:t>
        </w:r>
      </w:hyperlink>
    </w:p>
    <w:p w14:paraId="2899683F" w14:textId="77777777" w:rsidR="00852A66" w:rsidRPr="009076D3" w:rsidRDefault="00C16D0F" w:rsidP="00852A66">
      <w:pPr>
        <w:pStyle w:val="TOC1"/>
        <w:rPr>
          <w:rFonts w:ascii="Calibri" w:hAnsi="Calibri"/>
          <w:noProof/>
          <w:sz w:val="22"/>
          <w:szCs w:val="22"/>
        </w:rPr>
      </w:pPr>
      <w:hyperlink w:anchor="_Toc366233188" w:history="1">
        <w:r w:rsidR="00852A66" w:rsidRPr="00870165">
          <w:rPr>
            <w:rStyle w:val="Hyperlink"/>
            <w:noProof/>
          </w:rPr>
          <w:t>3. Physical Architecture</w:t>
        </w:r>
        <w:r w:rsidR="00852A66">
          <w:rPr>
            <w:noProof/>
            <w:webHidden/>
          </w:rPr>
          <w:tab/>
          <w:t>5</w:t>
        </w:r>
      </w:hyperlink>
    </w:p>
    <w:p w14:paraId="2040EFD0" w14:textId="77777777" w:rsidR="00852A66" w:rsidRPr="009076D3" w:rsidRDefault="00C16D0F" w:rsidP="00852A66">
      <w:pPr>
        <w:pStyle w:val="TOC2"/>
        <w:rPr>
          <w:rFonts w:ascii="Calibri" w:hAnsi="Calibri"/>
          <w:noProof/>
          <w:sz w:val="22"/>
          <w:szCs w:val="22"/>
        </w:rPr>
      </w:pPr>
      <w:hyperlink w:anchor="_Toc366233189" w:history="1">
        <w:r w:rsidR="00852A66" w:rsidRPr="00870165">
          <w:rPr>
            <w:rStyle w:val="Hyperlink"/>
            <w:noProof/>
          </w:rPr>
          <w:t>3.1 Physical Architecture</w:t>
        </w:r>
        <w:r w:rsidR="00852A66">
          <w:rPr>
            <w:noProof/>
            <w:webHidden/>
          </w:rPr>
          <w:tab/>
          <w:t>5</w:t>
        </w:r>
      </w:hyperlink>
    </w:p>
    <w:p w14:paraId="763CB781" w14:textId="77777777" w:rsidR="00852A66" w:rsidRPr="009076D3" w:rsidRDefault="00C16D0F" w:rsidP="00852A66">
      <w:pPr>
        <w:pStyle w:val="TOC3"/>
        <w:rPr>
          <w:rFonts w:ascii="Calibri" w:eastAsia="Times New Roman" w:hAnsi="Calibri"/>
          <w:i w:val="0"/>
          <w:noProof/>
          <w:color w:val="auto"/>
          <w:sz w:val="22"/>
          <w:szCs w:val="22"/>
        </w:rPr>
      </w:pPr>
      <w:hyperlink w:anchor="_Toc366233190" w:history="1">
        <w:r w:rsidR="00852A66" w:rsidRPr="00870165">
          <w:rPr>
            <w:rStyle w:val="Hyperlink"/>
            <w:noProof/>
          </w:rPr>
          <w:t xml:space="preserve">3.1.1 </w:t>
        </w:r>
        <w:r w:rsidR="00852A66" w:rsidRPr="00B01DD2">
          <w:rPr>
            <w:rStyle w:val="Hyperlink"/>
            <w:noProof/>
          </w:rPr>
          <w:t>Software</w:t>
        </w:r>
        <w:r w:rsidR="00852A66" w:rsidRPr="00870165">
          <w:rPr>
            <w:rStyle w:val="Hyperlink"/>
            <w:noProof/>
          </w:rPr>
          <w:t xml:space="preserve"> Requirements</w:t>
        </w:r>
        <w:r w:rsidR="00852A66">
          <w:rPr>
            <w:noProof/>
            <w:webHidden/>
          </w:rPr>
          <w:tab/>
          <w:t>5</w:t>
        </w:r>
      </w:hyperlink>
    </w:p>
    <w:p w14:paraId="1258D1DE" w14:textId="77777777" w:rsidR="00852A66" w:rsidRPr="009076D3" w:rsidRDefault="00C16D0F" w:rsidP="00852A66">
      <w:pPr>
        <w:pStyle w:val="TOC3"/>
        <w:rPr>
          <w:rFonts w:ascii="Calibri" w:eastAsia="Times New Roman" w:hAnsi="Calibri"/>
          <w:i w:val="0"/>
          <w:noProof/>
          <w:color w:val="auto"/>
          <w:sz w:val="22"/>
          <w:szCs w:val="22"/>
        </w:rPr>
      </w:pPr>
      <w:hyperlink w:anchor="_Toc366233191" w:history="1">
        <w:r w:rsidR="00852A66" w:rsidRPr="00870165">
          <w:rPr>
            <w:rStyle w:val="Hyperlink"/>
            <w:noProof/>
          </w:rPr>
          <w:t xml:space="preserve">3.1.2 </w:t>
        </w:r>
        <w:r w:rsidR="00852A66" w:rsidRPr="00B01DD2">
          <w:rPr>
            <w:rStyle w:val="Hyperlink"/>
            <w:noProof/>
          </w:rPr>
          <w:t>Network</w:t>
        </w:r>
        <w:r w:rsidR="00852A66" w:rsidRPr="00870165">
          <w:rPr>
            <w:rStyle w:val="Hyperlink"/>
            <w:noProof/>
          </w:rPr>
          <w:t xml:space="preserve"> Requirements</w:t>
        </w:r>
        <w:r w:rsidR="00852A66">
          <w:rPr>
            <w:noProof/>
            <w:webHidden/>
          </w:rPr>
          <w:tab/>
          <w:t>6</w:t>
        </w:r>
      </w:hyperlink>
    </w:p>
    <w:p w14:paraId="7477EAD1" w14:textId="77777777" w:rsidR="00852A66" w:rsidRPr="009076D3" w:rsidRDefault="00C16D0F" w:rsidP="00852A66">
      <w:pPr>
        <w:pStyle w:val="TOC1"/>
        <w:rPr>
          <w:rFonts w:ascii="Calibri" w:hAnsi="Calibri"/>
          <w:noProof/>
          <w:sz w:val="22"/>
          <w:szCs w:val="22"/>
        </w:rPr>
      </w:pPr>
      <w:hyperlink w:anchor="_Toc366233194" w:history="1">
        <w:r w:rsidR="00852A66" w:rsidRPr="00870165">
          <w:rPr>
            <w:rStyle w:val="Hyperlink"/>
            <w:noProof/>
          </w:rPr>
          <w:t>4. Logical Architecture</w:t>
        </w:r>
        <w:r w:rsidR="00852A66">
          <w:rPr>
            <w:noProof/>
            <w:webHidden/>
          </w:rPr>
          <w:tab/>
          <w:t>6</w:t>
        </w:r>
      </w:hyperlink>
    </w:p>
    <w:p w14:paraId="37784478" w14:textId="77777777" w:rsidR="00852A66" w:rsidRDefault="00852A66" w:rsidP="00852A66">
      <w:pPr>
        <w:pStyle w:val="TOC2"/>
        <w:rPr>
          <w:rStyle w:val="Hyperlink"/>
          <w:noProof/>
        </w:rPr>
      </w:pPr>
      <w:r w:rsidRPr="00E63545">
        <w:rPr>
          <w:rStyle w:val="Hyperlink"/>
          <w:noProof/>
        </w:rPr>
        <w:t xml:space="preserve">4.1 </w:t>
      </w:r>
      <w:hyperlink w:anchor="_Toc366233195" w:history="1">
        <w:r>
          <w:rPr>
            <w:rStyle w:val="Hyperlink"/>
            <w:noProof/>
          </w:rPr>
          <w:t>System Overview</w:t>
        </w:r>
        <w:r>
          <w:rPr>
            <w:noProof/>
            <w:webHidden/>
          </w:rPr>
          <w:tab/>
          <w:t>6</w:t>
        </w:r>
      </w:hyperlink>
    </w:p>
    <w:p w14:paraId="1BE782D7" w14:textId="77777777" w:rsidR="00852A66" w:rsidRPr="009076D3" w:rsidRDefault="00C16D0F" w:rsidP="00852A66">
      <w:pPr>
        <w:pStyle w:val="TOC2"/>
        <w:rPr>
          <w:rFonts w:ascii="Calibri" w:hAnsi="Calibri"/>
          <w:noProof/>
          <w:sz w:val="22"/>
          <w:szCs w:val="22"/>
        </w:rPr>
      </w:pPr>
      <w:hyperlink w:anchor="_Toc366233196" w:history="1">
        <w:r w:rsidR="00852A66">
          <w:rPr>
            <w:rStyle w:val="Hyperlink"/>
            <w:noProof/>
          </w:rPr>
          <w:t>4.2</w:t>
        </w:r>
        <w:r w:rsidR="00852A66" w:rsidRPr="00870165">
          <w:rPr>
            <w:rStyle w:val="Hyperlink"/>
            <w:noProof/>
          </w:rPr>
          <w:t xml:space="preserve"> Logical Sub-system</w:t>
        </w:r>
        <w:r w:rsidR="00852A66">
          <w:rPr>
            <w:noProof/>
            <w:webHidden/>
          </w:rPr>
          <w:tab/>
          <w:t>9</w:t>
        </w:r>
      </w:hyperlink>
    </w:p>
    <w:p w14:paraId="1B934461" w14:textId="77777777" w:rsidR="00852A66" w:rsidRDefault="00C16D0F" w:rsidP="00852A66">
      <w:pPr>
        <w:pStyle w:val="TOC3"/>
        <w:rPr>
          <w:noProof/>
        </w:rPr>
      </w:pPr>
      <w:hyperlink w:anchor="_Toc366233197" w:history="1">
        <w:r w:rsidR="00852A66">
          <w:rPr>
            <w:rStyle w:val="Hyperlink"/>
            <w:noProof/>
          </w:rPr>
          <w:t>4.2.1 Activation &amp; Login</w:t>
        </w:r>
        <w:r w:rsidR="00852A66">
          <w:rPr>
            <w:noProof/>
            <w:webHidden/>
          </w:rPr>
          <w:tab/>
        </w:r>
        <w:r w:rsidR="008B7390">
          <w:rPr>
            <w:noProof/>
            <w:webHidden/>
          </w:rPr>
          <w:t>10</w:t>
        </w:r>
      </w:hyperlink>
    </w:p>
    <w:p w14:paraId="7BB301A5" w14:textId="77777777" w:rsidR="00852A66" w:rsidRDefault="00C16D0F" w:rsidP="00852A66">
      <w:pPr>
        <w:pStyle w:val="TOC3"/>
        <w:rPr>
          <w:rStyle w:val="Hyperlink"/>
          <w:noProof/>
        </w:rPr>
      </w:pPr>
      <w:hyperlink w:anchor="_Toc366233197" w:history="1">
        <w:r w:rsidR="00852A66">
          <w:rPr>
            <w:rStyle w:val="Hyperlink"/>
            <w:noProof/>
          </w:rPr>
          <w:t>4.2.2 Document Management</w:t>
        </w:r>
        <w:r w:rsidR="00852A66">
          <w:rPr>
            <w:noProof/>
            <w:webHidden/>
          </w:rPr>
          <w:tab/>
        </w:r>
        <w:r w:rsidR="008B7390">
          <w:rPr>
            <w:noProof/>
            <w:webHidden/>
          </w:rPr>
          <w:t>17</w:t>
        </w:r>
      </w:hyperlink>
    </w:p>
    <w:p w14:paraId="1D5310ED" w14:textId="77777777" w:rsidR="00852A66" w:rsidRPr="009076D3" w:rsidRDefault="00C16D0F" w:rsidP="00852A66">
      <w:pPr>
        <w:pStyle w:val="TOC3"/>
        <w:rPr>
          <w:rFonts w:ascii="Calibri" w:eastAsia="Times New Roman" w:hAnsi="Calibri"/>
          <w:i w:val="0"/>
          <w:noProof/>
          <w:color w:val="auto"/>
          <w:sz w:val="22"/>
          <w:szCs w:val="22"/>
        </w:rPr>
      </w:pPr>
      <w:hyperlink w:anchor="_Toc366233197" w:history="1">
        <w:r w:rsidR="00852A66">
          <w:rPr>
            <w:rStyle w:val="Hyperlink"/>
            <w:noProof/>
          </w:rPr>
          <w:t>4.2.3 SafetyNotification Management</w:t>
        </w:r>
        <w:r w:rsidR="00852A66">
          <w:rPr>
            <w:noProof/>
            <w:webHidden/>
          </w:rPr>
          <w:tab/>
        </w:r>
        <w:r w:rsidR="008B7390">
          <w:rPr>
            <w:noProof/>
            <w:webHidden/>
          </w:rPr>
          <w:t>32</w:t>
        </w:r>
      </w:hyperlink>
    </w:p>
    <w:p w14:paraId="16BD22DA" w14:textId="77777777" w:rsidR="00852A66" w:rsidRDefault="00852A66" w:rsidP="00852A66">
      <w:pPr>
        <w:pStyle w:val="TOC3"/>
        <w:rPr>
          <w:noProof/>
        </w:rPr>
      </w:pPr>
      <w:r>
        <w:t xml:space="preserve"> </w:t>
      </w:r>
      <w:hyperlink w:anchor="_Toc366233197" w:history="1">
        <w:r>
          <w:rPr>
            <w:rStyle w:val="Hyperlink"/>
            <w:noProof/>
          </w:rPr>
          <w:t>4.2.4 Adaptive Monitoring Management</w:t>
        </w:r>
        <w:r>
          <w:rPr>
            <w:noProof/>
            <w:webHidden/>
          </w:rPr>
          <w:tab/>
        </w:r>
        <w:r w:rsidR="008B7390">
          <w:rPr>
            <w:noProof/>
            <w:webHidden/>
          </w:rPr>
          <w:t>46</w:t>
        </w:r>
      </w:hyperlink>
    </w:p>
    <w:p w14:paraId="70EEB4FF" w14:textId="77777777" w:rsidR="001212E6" w:rsidRPr="005119A2" w:rsidRDefault="00C16D0F" w:rsidP="001212E6">
      <w:pPr>
        <w:ind w:firstLine="446"/>
        <w:rPr>
          <w:i/>
          <w:sz w:val="18"/>
          <w:szCs w:val="18"/>
        </w:rPr>
      </w:pPr>
      <w:hyperlink w:anchor="_Toc366233197" w:history="1">
        <w:r w:rsidR="001212E6" w:rsidRPr="005119A2">
          <w:rPr>
            <w:rStyle w:val="Hyperlink"/>
            <w:i/>
            <w:noProof/>
            <w:sz w:val="18"/>
            <w:szCs w:val="18"/>
            <w:u w:val="none"/>
          </w:rPr>
          <w:t>4.2.4 Admin Dashboard Managemen.</w:t>
        </w:r>
        <w:r w:rsidR="005119A2">
          <w:rPr>
            <w:rStyle w:val="Hyperlink"/>
            <w:i/>
            <w:noProof/>
            <w:sz w:val="18"/>
            <w:szCs w:val="18"/>
            <w:u w:val="none"/>
          </w:rPr>
          <w:t>.................</w:t>
        </w:r>
        <w:r w:rsidR="001212E6" w:rsidRPr="005119A2">
          <w:rPr>
            <w:rStyle w:val="Hyperlink"/>
            <w:i/>
            <w:noProof/>
            <w:sz w:val="18"/>
            <w:szCs w:val="18"/>
            <w:u w:val="none"/>
          </w:rPr>
          <w:t>..…………………………………………………………………….</w:t>
        </w:r>
        <w:r w:rsidR="008B7390">
          <w:rPr>
            <w:i/>
            <w:noProof/>
            <w:webHidden/>
            <w:sz w:val="18"/>
            <w:szCs w:val="18"/>
          </w:rPr>
          <w:t>68</w:t>
        </w:r>
      </w:hyperlink>
    </w:p>
    <w:p w14:paraId="10A2967F" w14:textId="77777777" w:rsidR="00852A66" w:rsidRDefault="00C16D0F" w:rsidP="00852A66">
      <w:pPr>
        <w:pStyle w:val="TOC2"/>
        <w:rPr>
          <w:noProof/>
        </w:rPr>
      </w:pPr>
      <w:hyperlink w:anchor="_Toc366233196" w:history="1">
        <w:r w:rsidR="00852A66">
          <w:rPr>
            <w:rStyle w:val="Hyperlink"/>
            <w:noProof/>
          </w:rPr>
          <w:t>4.3</w:t>
        </w:r>
        <w:r w:rsidR="00852A66" w:rsidRPr="00870165">
          <w:rPr>
            <w:rStyle w:val="Hyperlink"/>
            <w:noProof/>
          </w:rPr>
          <w:t xml:space="preserve"> </w:t>
        </w:r>
        <w:r w:rsidR="00852A66">
          <w:rPr>
            <w:rStyle w:val="Hyperlink"/>
            <w:noProof/>
          </w:rPr>
          <w:t>Deployment and Build Script</w:t>
        </w:r>
        <w:r w:rsidR="00852A66">
          <w:rPr>
            <w:noProof/>
            <w:webHidden/>
          </w:rPr>
          <w:tab/>
        </w:r>
        <w:r w:rsidR="00B930FC">
          <w:rPr>
            <w:noProof/>
            <w:webHidden/>
          </w:rPr>
          <w:t>93</w:t>
        </w:r>
      </w:hyperlink>
    </w:p>
    <w:p w14:paraId="4874435A" w14:textId="77777777" w:rsidR="00852A66" w:rsidRPr="009076D3" w:rsidRDefault="00C16D0F" w:rsidP="00852A66">
      <w:pPr>
        <w:pStyle w:val="TOC2"/>
        <w:rPr>
          <w:rFonts w:ascii="Calibri" w:hAnsi="Calibri"/>
          <w:noProof/>
          <w:sz w:val="22"/>
          <w:szCs w:val="22"/>
        </w:rPr>
      </w:pPr>
      <w:hyperlink w:anchor="_Toc366233196" w:history="1">
        <w:r w:rsidR="00852A66">
          <w:rPr>
            <w:rStyle w:val="Hyperlink"/>
            <w:noProof/>
          </w:rPr>
          <w:t>4.4</w:t>
        </w:r>
        <w:r w:rsidR="00852A66" w:rsidRPr="00870165">
          <w:rPr>
            <w:rStyle w:val="Hyperlink"/>
            <w:noProof/>
          </w:rPr>
          <w:t xml:space="preserve"> </w:t>
        </w:r>
        <w:r w:rsidR="00852A66">
          <w:rPr>
            <w:rStyle w:val="Hyperlink"/>
            <w:noProof/>
          </w:rPr>
          <w:t>Project Directory Structure</w:t>
        </w:r>
        <w:r w:rsidR="00852A66">
          <w:rPr>
            <w:noProof/>
            <w:webHidden/>
          </w:rPr>
          <w:tab/>
        </w:r>
        <w:r w:rsidR="00B930FC">
          <w:rPr>
            <w:noProof/>
            <w:webHidden/>
          </w:rPr>
          <w:t>93</w:t>
        </w:r>
      </w:hyperlink>
    </w:p>
    <w:p w14:paraId="2F48BCE5" w14:textId="77777777" w:rsidR="00852A66" w:rsidRPr="009076D3" w:rsidRDefault="00C16D0F" w:rsidP="00852A66">
      <w:pPr>
        <w:pStyle w:val="TOC1"/>
        <w:rPr>
          <w:rFonts w:ascii="Calibri" w:hAnsi="Calibri"/>
          <w:noProof/>
          <w:sz w:val="22"/>
          <w:szCs w:val="22"/>
        </w:rPr>
      </w:pPr>
      <w:hyperlink w:anchor="_Toc366233198" w:history="1">
        <w:r w:rsidR="00852A66" w:rsidRPr="00870165">
          <w:rPr>
            <w:rStyle w:val="Hyperlink"/>
            <w:noProof/>
          </w:rPr>
          <w:t>5. Process View</w:t>
        </w:r>
        <w:r w:rsidR="00852A66">
          <w:rPr>
            <w:noProof/>
            <w:webHidden/>
          </w:rPr>
          <w:tab/>
        </w:r>
        <w:r w:rsidR="00B930FC">
          <w:rPr>
            <w:noProof/>
            <w:webHidden/>
          </w:rPr>
          <w:t>94</w:t>
        </w:r>
      </w:hyperlink>
    </w:p>
    <w:p w14:paraId="148377EF" w14:textId="77777777" w:rsidR="00852A66" w:rsidRPr="009076D3" w:rsidRDefault="00C16D0F" w:rsidP="00852A66">
      <w:pPr>
        <w:pStyle w:val="TOC1"/>
        <w:rPr>
          <w:rFonts w:ascii="Calibri" w:hAnsi="Calibri"/>
          <w:noProof/>
          <w:sz w:val="22"/>
          <w:szCs w:val="22"/>
        </w:rPr>
      </w:pPr>
      <w:hyperlink w:anchor="_Toc366233199" w:history="1">
        <w:r w:rsidR="00852A66" w:rsidRPr="00870165">
          <w:rPr>
            <w:rStyle w:val="Hyperlink"/>
            <w:noProof/>
          </w:rPr>
          <w:t>6. Architectural Strategies</w:t>
        </w:r>
        <w:r w:rsidR="00852A66">
          <w:rPr>
            <w:noProof/>
            <w:webHidden/>
          </w:rPr>
          <w:tab/>
        </w:r>
        <w:r w:rsidR="00B930FC">
          <w:rPr>
            <w:noProof/>
            <w:webHidden/>
          </w:rPr>
          <w:t>94</w:t>
        </w:r>
      </w:hyperlink>
    </w:p>
    <w:p w14:paraId="129CBE07" w14:textId="77777777" w:rsidR="00852A66" w:rsidRPr="009076D3" w:rsidRDefault="00C16D0F" w:rsidP="00852A66">
      <w:pPr>
        <w:pStyle w:val="TOC2"/>
        <w:rPr>
          <w:rFonts w:ascii="Calibri" w:hAnsi="Calibri"/>
          <w:noProof/>
          <w:sz w:val="22"/>
          <w:szCs w:val="22"/>
        </w:rPr>
      </w:pPr>
      <w:hyperlink w:anchor="_Toc366233200" w:history="1">
        <w:r w:rsidR="00852A66">
          <w:rPr>
            <w:rStyle w:val="Hyperlink"/>
            <w:noProof/>
          </w:rPr>
          <w:t>6.1 Tools/RoR Frameworks U</w:t>
        </w:r>
        <w:r w:rsidR="00852A66" w:rsidRPr="00870165">
          <w:rPr>
            <w:rStyle w:val="Hyperlink"/>
            <w:noProof/>
          </w:rPr>
          <w:t>sed</w:t>
        </w:r>
        <w:r w:rsidR="00852A66">
          <w:rPr>
            <w:noProof/>
            <w:webHidden/>
          </w:rPr>
          <w:tab/>
        </w:r>
        <w:r w:rsidR="00B930FC">
          <w:rPr>
            <w:noProof/>
            <w:webHidden/>
          </w:rPr>
          <w:t>94</w:t>
        </w:r>
      </w:hyperlink>
    </w:p>
    <w:p w14:paraId="2232E0D8" w14:textId="77777777" w:rsidR="00852A66" w:rsidRDefault="00C16D0F" w:rsidP="00852A66">
      <w:pPr>
        <w:pStyle w:val="TOC2"/>
        <w:rPr>
          <w:noProof/>
        </w:rPr>
      </w:pPr>
      <w:hyperlink w:anchor="_Toc366233200" w:history="1">
        <w:r w:rsidR="00852A66">
          <w:rPr>
            <w:rStyle w:val="Hyperlink"/>
            <w:noProof/>
          </w:rPr>
          <w:t>6.2 Technoloy Stack &amp; Third Party Gems</w:t>
        </w:r>
        <w:r w:rsidR="00852A66">
          <w:rPr>
            <w:noProof/>
            <w:webHidden/>
          </w:rPr>
          <w:tab/>
        </w:r>
        <w:r w:rsidR="00B930FC">
          <w:rPr>
            <w:noProof/>
            <w:webHidden/>
          </w:rPr>
          <w:t>97</w:t>
        </w:r>
      </w:hyperlink>
    </w:p>
    <w:p w14:paraId="14E89131" w14:textId="77777777" w:rsidR="00852A66" w:rsidRPr="009076D3" w:rsidRDefault="00C16D0F" w:rsidP="00852A66">
      <w:pPr>
        <w:pStyle w:val="TOC2"/>
        <w:rPr>
          <w:rFonts w:ascii="Calibri" w:hAnsi="Calibri"/>
          <w:noProof/>
          <w:sz w:val="22"/>
          <w:szCs w:val="22"/>
        </w:rPr>
      </w:pPr>
      <w:hyperlink w:anchor="_Toc366233200" w:history="1">
        <w:r w:rsidR="00852A66">
          <w:rPr>
            <w:rStyle w:val="Hyperlink"/>
            <w:noProof/>
          </w:rPr>
          <w:t>6.3 Session Handling</w:t>
        </w:r>
        <w:r w:rsidR="00852A66">
          <w:rPr>
            <w:noProof/>
            <w:webHidden/>
          </w:rPr>
          <w:tab/>
        </w:r>
        <w:r w:rsidR="00B930FC">
          <w:rPr>
            <w:noProof/>
            <w:webHidden/>
          </w:rPr>
          <w:t>104</w:t>
        </w:r>
      </w:hyperlink>
    </w:p>
    <w:p w14:paraId="3916CCA8" w14:textId="77777777" w:rsidR="00852A66" w:rsidRDefault="00C16D0F" w:rsidP="00852A66">
      <w:pPr>
        <w:pStyle w:val="TOC2"/>
        <w:rPr>
          <w:noProof/>
        </w:rPr>
      </w:pPr>
      <w:hyperlink w:anchor="_Toc366233200" w:history="1">
        <w:r w:rsidR="00852A66">
          <w:rPr>
            <w:rStyle w:val="Hyperlink"/>
            <w:noProof/>
          </w:rPr>
          <w:t>6.4 Exception Handling</w:t>
        </w:r>
        <w:r w:rsidR="00852A66">
          <w:rPr>
            <w:noProof/>
            <w:webHidden/>
          </w:rPr>
          <w:tab/>
        </w:r>
        <w:r w:rsidR="00B930FC">
          <w:rPr>
            <w:noProof/>
            <w:webHidden/>
          </w:rPr>
          <w:t>105</w:t>
        </w:r>
      </w:hyperlink>
    </w:p>
    <w:p w14:paraId="3AB62A4A" w14:textId="77777777" w:rsidR="00852A66" w:rsidRPr="009076D3" w:rsidRDefault="00C16D0F" w:rsidP="00852A66">
      <w:pPr>
        <w:pStyle w:val="TOC2"/>
        <w:rPr>
          <w:rFonts w:ascii="Calibri" w:hAnsi="Calibri"/>
          <w:noProof/>
          <w:sz w:val="22"/>
          <w:szCs w:val="22"/>
        </w:rPr>
      </w:pPr>
      <w:hyperlink w:anchor="_Toc366233200" w:history="1">
        <w:r w:rsidR="00852A66">
          <w:rPr>
            <w:rStyle w:val="Hyperlink"/>
            <w:noProof/>
          </w:rPr>
          <w:t>6.4 Logging and Auditing</w:t>
        </w:r>
        <w:r w:rsidR="00852A66">
          <w:rPr>
            <w:noProof/>
            <w:webHidden/>
          </w:rPr>
          <w:tab/>
        </w:r>
        <w:r w:rsidR="00B930FC">
          <w:rPr>
            <w:noProof/>
            <w:webHidden/>
          </w:rPr>
          <w:t>105</w:t>
        </w:r>
      </w:hyperlink>
    </w:p>
    <w:p w14:paraId="798129E1" w14:textId="77777777" w:rsidR="00852A66" w:rsidRPr="009076D3" w:rsidRDefault="00C16D0F" w:rsidP="00852A66">
      <w:pPr>
        <w:pStyle w:val="TOC2"/>
        <w:rPr>
          <w:rFonts w:ascii="Calibri" w:hAnsi="Calibri"/>
          <w:noProof/>
          <w:sz w:val="22"/>
          <w:szCs w:val="22"/>
        </w:rPr>
      </w:pPr>
      <w:hyperlink w:anchor="_Toc366233200" w:history="1">
        <w:r w:rsidR="00852A66">
          <w:rPr>
            <w:rStyle w:val="Hyperlink"/>
            <w:noProof/>
          </w:rPr>
          <w:t>6.4 Security Strategies</w:t>
        </w:r>
        <w:r w:rsidR="00852A66">
          <w:rPr>
            <w:noProof/>
            <w:webHidden/>
          </w:rPr>
          <w:tab/>
        </w:r>
        <w:r w:rsidR="00B930FC">
          <w:rPr>
            <w:noProof/>
            <w:webHidden/>
          </w:rPr>
          <w:t>106</w:t>
        </w:r>
      </w:hyperlink>
    </w:p>
    <w:p w14:paraId="6B308423" w14:textId="77777777" w:rsidR="00852A66" w:rsidRPr="00305F20" w:rsidRDefault="00852A66" w:rsidP="00852A66"/>
    <w:p w14:paraId="3F4A2608" w14:textId="77777777" w:rsidR="00852A66" w:rsidRPr="00F55D75" w:rsidRDefault="00852A66" w:rsidP="00852A66"/>
    <w:p w14:paraId="1AA1C95D" w14:textId="77777777" w:rsidR="00852A66" w:rsidRDefault="00852A66" w:rsidP="00852A66">
      <w:pPr>
        <w:pStyle w:val="TOCHeading"/>
        <w:jc w:val="left"/>
        <w:rPr>
          <w:rStyle w:val="Hyperlink"/>
          <w:noProof/>
          <w:sz w:val="20"/>
          <w:szCs w:val="20"/>
        </w:rPr>
      </w:pPr>
      <w:r w:rsidRPr="00FB7CBD">
        <w:rPr>
          <w:rFonts w:cs="Arial"/>
        </w:rPr>
        <w:fldChar w:fldCharType="end"/>
      </w:r>
    </w:p>
    <w:p w14:paraId="4BB6C110" w14:textId="77777777" w:rsidR="00852A66" w:rsidRPr="009076D3" w:rsidRDefault="00C16D0F" w:rsidP="00852A66">
      <w:pPr>
        <w:pStyle w:val="TOC1"/>
        <w:rPr>
          <w:rFonts w:ascii="Calibri" w:hAnsi="Calibri"/>
          <w:noProof/>
          <w:sz w:val="22"/>
          <w:szCs w:val="22"/>
        </w:rPr>
      </w:pPr>
      <w:hyperlink w:anchor="_Toc366233199" w:history="1">
        <w:r w:rsidR="00852A66">
          <w:rPr>
            <w:rStyle w:val="Hyperlink"/>
            <w:noProof/>
            <w:color w:val="000000" w:themeColor="text1"/>
          </w:rPr>
          <w:t>7. Appendix</w:t>
        </w:r>
        <w:r w:rsidR="00852A66" w:rsidRPr="00364933">
          <w:rPr>
            <w:rStyle w:val="Hyperlink"/>
            <w:noProof/>
            <w:color w:val="000000" w:themeColor="text1"/>
          </w:rPr>
          <w:t xml:space="preserve"> </w:t>
        </w:r>
        <w:r w:rsidR="00852A66">
          <w:rPr>
            <w:noProof/>
            <w:webHidden/>
          </w:rPr>
          <w:tab/>
        </w:r>
        <w:r w:rsidR="00B930FC">
          <w:rPr>
            <w:noProof/>
            <w:webHidden/>
          </w:rPr>
          <w:t>107</w:t>
        </w:r>
      </w:hyperlink>
    </w:p>
    <w:p w14:paraId="3D195935" w14:textId="77777777" w:rsidR="00852A66" w:rsidRDefault="00852A66" w:rsidP="00852A66"/>
    <w:p w14:paraId="10800A4B" w14:textId="77777777" w:rsidR="00852A66" w:rsidRDefault="00852A66" w:rsidP="00852A66"/>
    <w:p w14:paraId="1B179007" w14:textId="77777777" w:rsidR="00852A66" w:rsidRDefault="00852A66" w:rsidP="00852A66"/>
    <w:p w14:paraId="71FD1988" w14:textId="77777777" w:rsidR="00852A66" w:rsidRDefault="00852A66" w:rsidP="00852A66"/>
    <w:p w14:paraId="15C97111" w14:textId="77777777" w:rsidR="00852A66" w:rsidRDefault="00852A66" w:rsidP="00852A66">
      <w:pPr>
        <w:pStyle w:val="Heading1"/>
        <w:rPr>
          <w:lang w:val="en-US"/>
        </w:rPr>
      </w:pPr>
      <w:bookmarkStart w:id="0" w:name="_Toc366233181"/>
      <w:r>
        <w:t>Introduction</w:t>
      </w:r>
      <w:bookmarkEnd w:id="0"/>
    </w:p>
    <w:p w14:paraId="6C0359FD" w14:textId="77777777" w:rsidR="00852A66" w:rsidRDefault="00852A66" w:rsidP="00852A66">
      <w:r>
        <w:t xml:space="preserve">This document will be used for depicting all the Architectural designs of </w:t>
      </w:r>
      <w:proofErr w:type="spellStart"/>
      <w:r w:rsidRPr="004B33D0">
        <w:rPr>
          <w:rStyle w:val="BlueItalic"/>
          <w:b/>
          <w:i w:val="0"/>
          <w:color w:val="000000"/>
        </w:rPr>
        <w:t>iPortal</w:t>
      </w:r>
      <w:proofErr w:type="spellEnd"/>
      <w:r>
        <w:t xml:space="preserve"> project developed for client </w:t>
      </w:r>
      <w:r w:rsidRPr="00333AE7">
        <w:rPr>
          <w:b/>
        </w:rPr>
        <w:t>Novartis</w:t>
      </w:r>
      <w:r>
        <w:t>.</w:t>
      </w:r>
    </w:p>
    <w:p w14:paraId="57A01D52" w14:textId="77777777" w:rsidR="00852A66" w:rsidRDefault="00852A66" w:rsidP="00852A66">
      <w:pPr>
        <w:pStyle w:val="Heading2"/>
        <w:rPr>
          <w:lang w:val="en-US"/>
        </w:rPr>
      </w:pPr>
      <w:bookmarkStart w:id="1" w:name="_Toc323226036"/>
      <w:r>
        <w:t>Purpose of the Document</w:t>
      </w:r>
      <w:bookmarkEnd w:id="1"/>
    </w:p>
    <w:p w14:paraId="3491A789" w14:textId="77777777" w:rsidR="00852A66" w:rsidRDefault="00852A66" w:rsidP="00852A66">
      <w:r>
        <w:t xml:space="preserve">The purpose of this document is to </w:t>
      </w:r>
    </w:p>
    <w:p w14:paraId="52D4F6F4" w14:textId="77777777" w:rsidR="00852A66" w:rsidRDefault="00852A66" w:rsidP="00852A66">
      <w:pPr>
        <w:pStyle w:val="BulletLevel2"/>
      </w:pPr>
      <w:r>
        <w:t>Identify various components/objects in the sub-system to granular level</w:t>
      </w:r>
    </w:p>
    <w:p w14:paraId="4F12D3B8" w14:textId="77777777" w:rsidR="00852A66" w:rsidRDefault="00852A66" w:rsidP="00852A66">
      <w:pPr>
        <w:pStyle w:val="BulletLevel2"/>
      </w:pPr>
      <w:r>
        <w:t>Identify core modules/sub-systems of the system and sub-system boundary.</w:t>
      </w:r>
    </w:p>
    <w:p w14:paraId="205114F5" w14:textId="77777777" w:rsidR="00852A66" w:rsidRDefault="00852A66" w:rsidP="00852A66">
      <w:pPr>
        <w:pStyle w:val="BulletLevel2"/>
      </w:pPr>
      <w:r>
        <w:t>Design detailed class diagram, sequence diagram, activity diagram, and so on.</w:t>
      </w:r>
    </w:p>
    <w:p w14:paraId="619DD00C" w14:textId="77777777" w:rsidR="00852A66" w:rsidRDefault="00852A66" w:rsidP="00852A66">
      <w:pPr>
        <w:pStyle w:val="BulletLevel2"/>
      </w:pPr>
      <w:r>
        <w:t>Identify database design (physical, logical, and more).</w:t>
      </w:r>
    </w:p>
    <w:p w14:paraId="7E433C6A" w14:textId="77777777" w:rsidR="00852A66" w:rsidRDefault="00852A66" w:rsidP="00852A66">
      <w:pPr>
        <w:pStyle w:val="BulletLevel2"/>
      </w:pPr>
      <w:r>
        <w:t>Identify data structures and algorithm.</w:t>
      </w:r>
    </w:p>
    <w:p w14:paraId="7471A976" w14:textId="77777777" w:rsidR="00852A66" w:rsidRDefault="00852A66" w:rsidP="00852A66">
      <w:pPr>
        <w:pStyle w:val="BulletLevel2"/>
      </w:pPr>
      <w:r>
        <w:t>Identify various R&amp;D issues.</w:t>
      </w:r>
    </w:p>
    <w:p w14:paraId="477F16EB" w14:textId="77777777" w:rsidR="00852A66" w:rsidRDefault="00852A66" w:rsidP="00852A66">
      <w:pPr>
        <w:pStyle w:val="BulletLevel2"/>
      </w:pPr>
      <w:r>
        <w:t>Identify the technology stack required to deploy the application, and document the build/package/deployment process</w:t>
      </w:r>
    </w:p>
    <w:p w14:paraId="719F035E" w14:textId="77777777" w:rsidR="00852A66" w:rsidRDefault="00852A66" w:rsidP="00852A66">
      <w:pPr>
        <w:pStyle w:val="Heading2"/>
        <w:rPr>
          <w:lang w:val="en-US"/>
        </w:rPr>
      </w:pPr>
      <w:bookmarkStart w:id="2" w:name="_Toc323226037"/>
      <w:r>
        <w:t>Objective of Architecture Document</w:t>
      </w:r>
      <w:bookmarkEnd w:id="2"/>
    </w:p>
    <w:p w14:paraId="7C5130B8" w14:textId="77777777" w:rsidR="00852A66" w:rsidRDefault="00852A66" w:rsidP="00852A66">
      <w:pPr>
        <w:pStyle w:val="BodyText"/>
      </w:pPr>
      <w:r>
        <w:t xml:space="preserve">The objectives of this AD are </w:t>
      </w:r>
    </w:p>
    <w:p w14:paraId="51C7018C" w14:textId="77777777" w:rsidR="00852A66" w:rsidRPr="006804B6" w:rsidRDefault="00852A66" w:rsidP="00852A66">
      <w:pPr>
        <w:pStyle w:val="BodyText"/>
        <w:numPr>
          <w:ilvl w:val="0"/>
          <w:numId w:val="7"/>
        </w:numPr>
        <w:rPr>
          <w:lang w:eastAsia="x-none"/>
        </w:rPr>
      </w:pPr>
      <w:r>
        <w:t>To capture and convey all the important architectural decisions taken.</w:t>
      </w:r>
    </w:p>
    <w:p w14:paraId="5A9337B1" w14:textId="77777777" w:rsidR="00852A66" w:rsidRDefault="00852A66" w:rsidP="00852A66">
      <w:pPr>
        <w:pStyle w:val="BodyText"/>
        <w:numPr>
          <w:ilvl w:val="0"/>
          <w:numId w:val="7"/>
        </w:numPr>
      </w:pPr>
      <w:r>
        <w:t>To identify and understand workflows involved</w:t>
      </w:r>
    </w:p>
    <w:p w14:paraId="5CCC675A" w14:textId="77777777" w:rsidR="00852A66" w:rsidRDefault="00852A66" w:rsidP="00852A66">
      <w:pPr>
        <w:pStyle w:val="BodyText"/>
        <w:numPr>
          <w:ilvl w:val="0"/>
          <w:numId w:val="7"/>
        </w:numPr>
      </w:pPr>
      <w:r>
        <w:t>To identify possible effects on the system in case of any further enhancements</w:t>
      </w:r>
    </w:p>
    <w:p w14:paraId="28A5D0AC" w14:textId="77777777" w:rsidR="00852A66" w:rsidRDefault="00852A66" w:rsidP="00852A66">
      <w:pPr>
        <w:pStyle w:val="Heading2"/>
        <w:rPr>
          <w:lang w:val="en-US"/>
        </w:rPr>
      </w:pPr>
      <w:bookmarkStart w:id="3" w:name="_Toc323226038"/>
      <w:r>
        <w:t>Scope of Architecture Document</w:t>
      </w:r>
      <w:bookmarkEnd w:id="3"/>
    </w:p>
    <w:p w14:paraId="7C431C50" w14:textId="77777777" w:rsidR="00852A66" w:rsidRDefault="00852A66" w:rsidP="00852A66">
      <w:r>
        <w:t xml:space="preserve">The scope of AD is </w:t>
      </w:r>
    </w:p>
    <w:p w14:paraId="35A2345B" w14:textId="77777777" w:rsidR="00852A66" w:rsidRDefault="00852A66" w:rsidP="00852A66">
      <w:pPr>
        <w:pStyle w:val="ListParagraph"/>
        <w:numPr>
          <w:ilvl w:val="0"/>
          <w:numId w:val="8"/>
        </w:numPr>
      </w:pPr>
      <w:r>
        <w:t>Account activation &amp; Login</w:t>
      </w:r>
    </w:p>
    <w:p w14:paraId="2ABF5450" w14:textId="77777777" w:rsidR="00852A66" w:rsidRDefault="00852A66" w:rsidP="00852A66">
      <w:pPr>
        <w:pStyle w:val="ListParagraph"/>
        <w:numPr>
          <w:ilvl w:val="0"/>
          <w:numId w:val="8"/>
        </w:numPr>
      </w:pPr>
      <w:r>
        <w:t>Document Management</w:t>
      </w:r>
    </w:p>
    <w:p w14:paraId="09123EF5" w14:textId="77777777" w:rsidR="00852A66" w:rsidRDefault="00852A66" w:rsidP="00852A66">
      <w:pPr>
        <w:pStyle w:val="ListParagraph"/>
        <w:numPr>
          <w:ilvl w:val="0"/>
          <w:numId w:val="8"/>
        </w:numPr>
      </w:pPr>
      <w:r>
        <w:t>Safety Notification Management</w:t>
      </w:r>
    </w:p>
    <w:p w14:paraId="1C05F1D5" w14:textId="77777777" w:rsidR="00852A66" w:rsidRDefault="00852A66" w:rsidP="00852A66">
      <w:pPr>
        <w:pStyle w:val="ListParagraph"/>
        <w:numPr>
          <w:ilvl w:val="0"/>
          <w:numId w:val="8"/>
        </w:numPr>
      </w:pPr>
      <w:r>
        <w:t>Adaptive Monitoring Management</w:t>
      </w:r>
    </w:p>
    <w:p w14:paraId="2B1B2E07" w14:textId="77777777" w:rsidR="00852A66" w:rsidRPr="00747EB3" w:rsidRDefault="00852A66" w:rsidP="00852A66">
      <w:pPr>
        <w:pStyle w:val="ListParagraph"/>
        <w:numPr>
          <w:ilvl w:val="0"/>
          <w:numId w:val="8"/>
        </w:numPr>
      </w:pPr>
      <w:r>
        <w:t>Admin Dashboard Management</w:t>
      </w:r>
    </w:p>
    <w:p w14:paraId="4CC19E7B" w14:textId="77777777" w:rsidR="00852A66" w:rsidRDefault="00852A66" w:rsidP="00852A66">
      <w:pPr>
        <w:pStyle w:val="Heading2"/>
        <w:rPr>
          <w:lang w:val="en-US"/>
        </w:rPr>
      </w:pPr>
      <w:bookmarkStart w:id="4" w:name="_Toc323226039"/>
      <w:r>
        <w:t>Acronyms and Definitions</w:t>
      </w:r>
      <w:bookmarkEnd w:id="4"/>
    </w:p>
    <w:p w14:paraId="3AE9A9A7" w14:textId="77777777" w:rsidR="00852A66" w:rsidRDefault="00852A66" w:rsidP="00852A66">
      <w:r>
        <w:t xml:space="preserve">This sub-section includes the definitions of all acronyms required to interpret the AD properly. </w:t>
      </w:r>
    </w:p>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56"/>
        <w:gridCol w:w="3224"/>
        <w:gridCol w:w="5236"/>
      </w:tblGrid>
      <w:tr w:rsidR="00852A66" w:rsidRPr="000641D9" w14:paraId="333D0530" w14:textId="77777777" w:rsidTr="00572AB3">
        <w:trPr>
          <w:tblHeader/>
        </w:trPr>
        <w:tc>
          <w:tcPr>
            <w:tcW w:w="756" w:type="dxa"/>
            <w:shd w:val="clear" w:color="auto" w:fill="D1F0FF"/>
          </w:tcPr>
          <w:p w14:paraId="311E44C2" w14:textId="77777777" w:rsidR="00852A66" w:rsidRPr="000641D9" w:rsidRDefault="00852A66" w:rsidP="00572AB3">
            <w:pPr>
              <w:pStyle w:val="TableHeading"/>
            </w:pPr>
            <w:r w:rsidRPr="000641D9">
              <w:lastRenderedPageBreak/>
              <w:t>Sr. No.</w:t>
            </w:r>
          </w:p>
        </w:tc>
        <w:tc>
          <w:tcPr>
            <w:tcW w:w="3224" w:type="dxa"/>
            <w:shd w:val="clear" w:color="auto" w:fill="D1F0FF"/>
          </w:tcPr>
          <w:p w14:paraId="71409F30" w14:textId="77777777" w:rsidR="00852A66" w:rsidRPr="000641D9" w:rsidRDefault="00852A66" w:rsidP="00572AB3">
            <w:pPr>
              <w:pStyle w:val="TableHeading"/>
            </w:pPr>
            <w:r w:rsidRPr="000641D9">
              <w:t>Acronyms</w:t>
            </w:r>
          </w:p>
        </w:tc>
        <w:tc>
          <w:tcPr>
            <w:tcW w:w="5236" w:type="dxa"/>
            <w:shd w:val="clear" w:color="auto" w:fill="D1F0FF"/>
          </w:tcPr>
          <w:p w14:paraId="5727F709" w14:textId="77777777" w:rsidR="00852A66" w:rsidRPr="000641D9" w:rsidRDefault="00852A66" w:rsidP="00572AB3">
            <w:pPr>
              <w:pStyle w:val="TableHeading"/>
            </w:pPr>
            <w:r w:rsidRPr="000641D9">
              <w:t>Definitions</w:t>
            </w:r>
          </w:p>
        </w:tc>
      </w:tr>
      <w:tr w:rsidR="00852A66" w:rsidRPr="000641D9" w14:paraId="63E31535" w14:textId="77777777" w:rsidTr="00572AB3">
        <w:trPr>
          <w:trHeight w:val="360"/>
        </w:trPr>
        <w:tc>
          <w:tcPr>
            <w:tcW w:w="756" w:type="dxa"/>
            <w:shd w:val="clear" w:color="auto" w:fill="FFFFFF"/>
          </w:tcPr>
          <w:p w14:paraId="46FCD203" w14:textId="77777777" w:rsidR="00852A66" w:rsidRPr="000641D9" w:rsidRDefault="00852A66" w:rsidP="00572AB3">
            <w:pPr>
              <w:pStyle w:val="NumberLevel2first"/>
            </w:pPr>
          </w:p>
        </w:tc>
        <w:tc>
          <w:tcPr>
            <w:tcW w:w="3224" w:type="dxa"/>
            <w:shd w:val="clear" w:color="auto" w:fill="FFFFFF"/>
          </w:tcPr>
          <w:p w14:paraId="6C11932E" w14:textId="77777777" w:rsidR="00852A66" w:rsidRPr="000641D9" w:rsidRDefault="00852A66" w:rsidP="00572AB3">
            <w:pPr>
              <w:pStyle w:val="TableCellBody"/>
            </w:pPr>
            <w:r>
              <w:t>Imp</w:t>
            </w:r>
          </w:p>
        </w:tc>
        <w:tc>
          <w:tcPr>
            <w:tcW w:w="5236" w:type="dxa"/>
            <w:shd w:val="clear" w:color="auto" w:fill="FFFFFF"/>
          </w:tcPr>
          <w:p w14:paraId="79484099" w14:textId="77777777" w:rsidR="00852A66" w:rsidRPr="000641D9" w:rsidRDefault="00852A66" w:rsidP="00572AB3">
            <w:pPr>
              <w:pStyle w:val="TableCellBody"/>
            </w:pPr>
            <w:r>
              <w:t>Investigational Medicinal Product</w:t>
            </w:r>
          </w:p>
        </w:tc>
      </w:tr>
      <w:tr w:rsidR="00852A66" w:rsidRPr="000641D9" w14:paraId="0F10EDF9" w14:textId="77777777" w:rsidTr="00572AB3">
        <w:trPr>
          <w:trHeight w:val="360"/>
        </w:trPr>
        <w:tc>
          <w:tcPr>
            <w:tcW w:w="756" w:type="dxa"/>
            <w:shd w:val="clear" w:color="auto" w:fill="FFFFFF"/>
          </w:tcPr>
          <w:p w14:paraId="19B17430" w14:textId="77777777" w:rsidR="00852A66" w:rsidRPr="000641D9" w:rsidRDefault="00852A66" w:rsidP="00572AB3">
            <w:pPr>
              <w:pStyle w:val="NumberLevel2"/>
            </w:pPr>
          </w:p>
        </w:tc>
        <w:tc>
          <w:tcPr>
            <w:tcW w:w="3224" w:type="dxa"/>
            <w:shd w:val="clear" w:color="auto" w:fill="FFFFFF"/>
          </w:tcPr>
          <w:p w14:paraId="47C3186C" w14:textId="77777777" w:rsidR="00852A66" w:rsidRPr="000641D9" w:rsidRDefault="00852A66" w:rsidP="00572AB3">
            <w:pPr>
              <w:pStyle w:val="TableCellBody"/>
            </w:pPr>
            <w:r>
              <w:t>CPO</w:t>
            </w:r>
          </w:p>
        </w:tc>
        <w:tc>
          <w:tcPr>
            <w:tcW w:w="5236" w:type="dxa"/>
            <w:shd w:val="clear" w:color="auto" w:fill="FFFFFF"/>
          </w:tcPr>
          <w:p w14:paraId="228CCFE9" w14:textId="77777777" w:rsidR="00852A66" w:rsidRPr="000641D9" w:rsidRDefault="00852A66" w:rsidP="00572AB3">
            <w:pPr>
              <w:pStyle w:val="TableCellBody"/>
            </w:pPr>
            <w:r>
              <w:t>Country Pharmaceutical Organization</w:t>
            </w:r>
          </w:p>
        </w:tc>
      </w:tr>
      <w:tr w:rsidR="00852A66" w:rsidRPr="000641D9" w14:paraId="44766712" w14:textId="77777777" w:rsidTr="00572AB3">
        <w:trPr>
          <w:trHeight w:val="360"/>
        </w:trPr>
        <w:tc>
          <w:tcPr>
            <w:tcW w:w="756" w:type="dxa"/>
            <w:shd w:val="clear" w:color="auto" w:fill="FFFFFF"/>
          </w:tcPr>
          <w:p w14:paraId="17861225" w14:textId="77777777" w:rsidR="00852A66" w:rsidRPr="000641D9" w:rsidRDefault="00852A66" w:rsidP="00572AB3">
            <w:pPr>
              <w:pStyle w:val="NumberLevel2"/>
            </w:pPr>
          </w:p>
        </w:tc>
        <w:tc>
          <w:tcPr>
            <w:tcW w:w="3224" w:type="dxa"/>
            <w:shd w:val="clear" w:color="auto" w:fill="FFFFFF"/>
          </w:tcPr>
          <w:p w14:paraId="0D72E11F" w14:textId="77777777" w:rsidR="00852A66" w:rsidRDefault="00852A66" w:rsidP="00572AB3">
            <w:pPr>
              <w:pStyle w:val="TableCellBody"/>
            </w:pPr>
            <w:r>
              <w:t>SN/</w:t>
            </w:r>
            <w:proofErr w:type="spellStart"/>
            <w:r>
              <w:t>Sn</w:t>
            </w:r>
            <w:proofErr w:type="spellEnd"/>
          </w:p>
        </w:tc>
        <w:tc>
          <w:tcPr>
            <w:tcW w:w="5236" w:type="dxa"/>
            <w:shd w:val="clear" w:color="auto" w:fill="FFFFFF"/>
          </w:tcPr>
          <w:p w14:paraId="0B332746" w14:textId="77777777" w:rsidR="00852A66" w:rsidRDefault="00852A66" w:rsidP="00572AB3">
            <w:pPr>
              <w:pStyle w:val="TableCellBody"/>
            </w:pPr>
            <w:r>
              <w:t>Safety Notification</w:t>
            </w:r>
          </w:p>
        </w:tc>
      </w:tr>
      <w:tr w:rsidR="00852A66" w:rsidRPr="000641D9" w14:paraId="308D0916" w14:textId="77777777" w:rsidTr="00572AB3">
        <w:trPr>
          <w:trHeight w:val="360"/>
        </w:trPr>
        <w:tc>
          <w:tcPr>
            <w:tcW w:w="756" w:type="dxa"/>
            <w:shd w:val="clear" w:color="auto" w:fill="FFFFFF"/>
          </w:tcPr>
          <w:p w14:paraId="0D5CF1B0" w14:textId="77777777" w:rsidR="00852A66" w:rsidRPr="000641D9" w:rsidRDefault="00852A66" w:rsidP="00572AB3">
            <w:pPr>
              <w:pStyle w:val="NumberLevel2"/>
            </w:pPr>
          </w:p>
        </w:tc>
        <w:tc>
          <w:tcPr>
            <w:tcW w:w="3224" w:type="dxa"/>
            <w:shd w:val="clear" w:color="auto" w:fill="FFFFFF"/>
          </w:tcPr>
          <w:p w14:paraId="41B09FBD" w14:textId="77777777" w:rsidR="00852A66" w:rsidRDefault="00852A66" w:rsidP="00572AB3">
            <w:pPr>
              <w:pStyle w:val="TableCellBody"/>
            </w:pPr>
            <w:proofErr w:type="spellStart"/>
            <w:r>
              <w:t>Sn_version</w:t>
            </w:r>
            <w:proofErr w:type="spellEnd"/>
          </w:p>
        </w:tc>
        <w:tc>
          <w:tcPr>
            <w:tcW w:w="5236" w:type="dxa"/>
            <w:shd w:val="clear" w:color="auto" w:fill="FFFFFF"/>
          </w:tcPr>
          <w:p w14:paraId="2FECF558" w14:textId="77777777" w:rsidR="00852A66" w:rsidRDefault="00852A66" w:rsidP="00572AB3">
            <w:pPr>
              <w:pStyle w:val="TableCellBody"/>
            </w:pPr>
            <w:r>
              <w:t>Safety Notification Version</w:t>
            </w:r>
          </w:p>
        </w:tc>
      </w:tr>
      <w:tr w:rsidR="00852A66" w:rsidRPr="000641D9" w14:paraId="13C01136" w14:textId="77777777" w:rsidTr="00572AB3">
        <w:trPr>
          <w:trHeight w:val="360"/>
        </w:trPr>
        <w:tc>
          <w:tcPr>
            <w:tcW w:w="756" w:type="dxa"/>
            <w:shd w:val="clear" w:color="auto" w:fill="FFFFFF"/>
          </w:tcPr>
          <w:p w14:paraId="2DA25BD9" w14:textId="77777777" w:rsidR="00852A66" w:rsidRPr="000641D9" w:rsidRDefault="00852A66" w:rsidP="00572AB3">
            <w:pPr>
              <w:pStyle w:val="NumberLevel2"/>
            </w:pPr>
          </w:p>
        </w:tc>
        <w:tc>
          <w:tcPr>
            <w:tcW w:w="3224" w:type="dxa"/>
            <w:shd w:val="clear" w:color="auto" w:fill="FFFFFF"/>
          </w:tcPr>
          <w:p w14:paraId="48AA58EA" w14:textId="77777777" w:rsidR="00852A66" w:rsidRDefault="00852A66" w:rsidP="00572AB3">
            <w:pPr>
              <w:pStyle w:val="TableCellBody"/>
            </w:pPr>
            <w:proofErr w:type="spellStart"/>
            <w:r>
              <w:t>Sn_type</w:t>
            </w:r>
            <w:proofErr w:type="spellEnd"/>
          </w:p>
        </w:tc>
        <w:tc>
          <w:tcPr>
            <w:tcW w:w="5236" w:type="dxa"/>
            <w:shd w:val="clear" w:color="auto" w:fill="FFFFFF"/>
          </w:tcPr>
          <w:p w14:paraId="4A21F4FB" w14:textId="77777777" w:rsidR="00852A66" w:rsidRDefault="00852A66" w:rsidP="00572AB3">
            <w:pPr>
              <w:pStyle w:val="TableCellBody"/>
            </w:pPr>
            <w:r>
              <w:t>Safety Notification Type</w:t>
            </w:r>
          </w:p>
        </w:tc>
      </w:tr>
      <w:tr w:rsidR="00852A66" w:rsidRPr="000641D9" w14:paraId="1A7B9343" w14:textId="77777777" w:rsidTr="00572AB3">
        <w:trPr>
          <w:trHeight w:val="360"/>
        </w:trPr>
        <w:tc>
          <w:tcPr>
            <w:tcW w:w="756" w:type="dxa"/>
            <w:shd w:val="clear" w:color="auto" w:fill="FFFFFF"/>
          </w:tcPr>
          <w:p w14:paraId="4A60F7CB" w14:textId="77777777" w:rsidR="00852A66" w:rsidRPr="000641D9" w:rsidRDefault="00852A66" w:rsidP="00572AB3">
            <w:pPr>
              <w:pStyle w:val="NumberLevel2"/>
            </w:pPr>
          </w:p>
        </w:tc>
        <w:tc>
          <w:tcPr>
            <w:tcW w:w="3224" w:type="dxa"/>
            <w:shd w:val="clear" w:color="auto" w:fill="FFFFFF"/>
          </w:tcPr>
          <w:p w14:paraId="050F02E9" w14:textId="77777777" w:rsidR="00852A66" w:rsidRDefault="00852A66" w:rsidP="00572AB3">
            <w:pPr>
              <w:pStyle w:val="TableCellBody"/>
            </w:pPr>
            <w:proofErr w:type="spellStart"/>
            <w:r>
              <w:t>Sn_country_ack</w:t>
            </w:r>
            <w:proofErr w:type="spellEnd"/>
          </w:p>
        </w:tc>
        <w:tc>
          <w:tcPr>
            <w:tcW w:w="5236" w:type="dxa"/>
            <w:shd w:val="clear" w:color="auto" w:fill="FFFFFF"/>
          </w:tcPr>
          <w:p w14:paraId="2BEF6828" w14:textId="77777777" w:rsidR="00852A66" w:rsidRDefault="00852A66" w:rsidP="00572AB3">
            <w:pPr>
              <w:pStyle w:val="TableCellBody"/>
            </w:pPr>
            <w:r>
              <w:t>Safety Notification Acknowledgement</w:t>
            </w:r>
          </w:p>
        </w:tc>
      </w:tr>
      <w:tr w:rsidR="00852A66" w:rsidRPr="000641D9" w14:paraId="18353BAF" w14:textId="77777777" w:rsidTr="00572AB3">
        <w:trPr>
          <w:trHeight w:val="360"/>
        </w:trPr>
        <w:tc>
          <w:tcPr>
            <w:tcW w:w="756" w:type="dxa"/>
            <w:shd w:val="clear" w:color="auto" w:fill="FFFFFF"/>
          </w:tcPr>
          <w:p w14:paraId="11CD24D2" w14:textId="77777777" w:rsidR="00852A66" w:rsidRPr="000641D9" w:rsidRDefault="00852A66" w:rsidP="00572AB3">
            <w:pPr>
              <w:pStyle w:val="NumberLevel2"/>
            </w:pPr>
          </w:p>
        </w:tc>
        <w:tc>
          <w:tcPr>
            <w:tcW w:w="3224" w:type="dxa"/>
            <w:shd w:val="clear" w:color="auto" w:fill="FFFFFF"/>
          </w:tcPr>
          <w:p w14:paraId="060A379A" w14:textId="77777777" w:rsidR="00852A66" w:rsidRDefault="00852A66" w:rsidP="00572AB3">
            <w:pPr>
              <w:pStyle w:val="TableCellBody"/>
            </w:pPr>
            <w:proofErr w:type="spellStart"/>
            <w:r>
              <w:t>Sn_site_ack</w:t>
            </w:r>
            <w:proofErr w:type="spellEnd"/>
          </w:p>
        </w:tc>
        <w:tc>
          <w:tcPr>
            <w:tcW w:w="5236" w:type="dxa"/>
            <w:shd w:val="clear" w:color="auto" w:fill="FFFFFF"/>
          </w:tcPr>
          <w:p w14:paraId="5103C1F9" w14:textId="77777777" w:rsidR="00852A66" w:rsidRDefault="00852A66" w:rsidP="00572AB3">
            <w:pPr>
              <w:pStyle w:val="TableCellBody"/>
            </w:pPr>
            <w:r>
              <w:t>Safety Notification Site Acknowledgement</w:t>
            </w:r>
          </w:p>
        </w:tc>
      </w:tr>
      <w:tr w:rsidR="00852A66" w:rsidRPr="000641D9" w14:paraId="7FA0B18C" w14:textId="77777777" w:rsidTr="00572AB3">
        <w:trPr>
          <w:trHeight w:val="360"/>
        </w:trPr>
        <w:tc>
          <w:tcPr>
            <w:tcW w:w="756" w:type="dxa"/>
            <w:shd w:val="clear" w:color="auto" w:fill="FFFFFF"/>
          </w:tcPr>
          <w:p w14:paraId="4D3F7454" w14:textId="77777777" w:rsidR="00852A66" w:rsidRPr="000641D9" w:rsidRDefault="00852A66" w:rsidP="00572AB3">
            <w:pPr>
              <w:pStyle w:val="NumberLevel2"/>
            </w:pPr>
          </w:p>
        </w:tc>
        <w:tc>
          <w:tcPr>
            <w:tcW w:w="3224" w:type="dxa"/>
            <w:shd w:val="clear" w:color="auto" w:fill="FFFFFF"/>
          </w:tcPr>
          <w:p w14:paraId="165E867F" w14:textId="77777777" w:rsidR="00852A66" w:rsidRDefault="00852A66" w:rsidP="00572AB3">
            <w:pPr>
              <w:pStyle w:val="TableCellBody"/>
            </w:pPr>
            <w:proofErr w:type="spellStart"/>
            <w:r>
              <w:t>Sn_study_country_ack</w:t>
            </w:r>
            <w:proofErr w:type="spellEnd"/>
          </w:p>
        </w:tc>
        <w:tc>
          <w:tcPr>
            <w:tcW w:w="5236" w:type="dxa"/>
            <w:shd w:val="clear" w:color="auto" w:fill="FFFFFF"/>
          </w:tcPr>
          <w:p w14:paraId="435A70A8" w14:textId="77777777" w:rsidR="00852A66" w:rsidRDefault="00852A66" w:rsidP="00572AB3">
            <w:pPr>
              <w:pStyle w:val="TableCellBody"/>
            </w:pPr>
            <w:r>
              <w:t>Safety Notification Study Country Acknowledgement</w:t>
            </w:r>
          </w:p>
        </w:tc>
      </w:tr>
      <w:tr w:rsidR="00852A66" w:rsidRPr="000641D9" w14:paraId="47280273" w14:textId="77777777" w:rsidTr="00572AB3">
        <w:trPr>
          <w:trHeight w:val="360"/>
        </w:trPr>
        <w:tc>
          <w:tcPr>
            <w:tcW w:w="756" w:type="dxa"/>
            <w:shd w:val="clear" w:color="auto" w:fill="FFFFFF"/>
          </w:tcPr>
          <w:p w14:paraId="52C843DD" w14:textId="77777777" w:rsidR="00852A66" w:rsidRPr="000641D9" w:rsidRDefault="00852A66" w:rsidP="00572AB3">
            <w:pPr>
              <w:pStyle w:val="NumberLevel2"/>
            </w:pPr>
          </w:p>
        </w:tc>
        <w:tc>
          <w:tcPr>
            <w:tcW w:w="3224" w:type="dxa"/>
            <w:shd w:val="clear" w:color="auto" w:fill="FFFFFF"/>
          </w:tcPr>
          <w:p w14:paraId="67E066CD" w14:textId="77777777" w:rsidR="00852A66" w:rsidRDefault="00852A66" w:rsidP="00572AB3">
            <w:pPr>
              <w:pStyle w:val="TableCellBody"/>
            </w:pPr>
            <w:proofErr w:type="spellStart"/>
            <w:r>
              <w:t>Ccra</w:t>
            </w:r>
            <w:proofErr w:type="spellEnd"/>
          </w:p>
        </w:tc>
        <w:tc>
          <w:tcPr>
            <w:tcW w:w="5236" w:type="dxa"/>
            <w:shd w:val="clear" w:color="auto" w:fill="FFFFFF"/>
          </w:tcPr>
          <w:p w14:paraId="26D4A76F" w14:textId="77777777" w:rsidR="00852A66" w:rsidRDefault="00852A66" w:rsidP="00572AB3">
            <w:pPr>
              <w:pStyle w:val="TableCellBody"/>
            </w:pPr>
            <w:r>
              <w:t>Central CRA</w:t>
            </w:r>
          </w:p>
        </w:tc>
      </w:tr>
      <w:tr w:rsidR="00852A66" w:rsidRPr="000641D9" w14:paraId="1A41F32E" w14:textId="77777777" w:rsidTr="00572AB3">
        <w:trPr>
          <w:trHeight w:val="360"/>
        </w:trPr>
        <w:tc>
          <w:tcPr>
            <w:tcW w:w="756" w:type="dxa"/>
            <w:shd w:val="clear" w:color="auto" w:fill="FFFFFF"/>
          </w:tcPr>
          <w:p w14:paraId="64F2C74C" w14:textId="77777777" w:rsidR="00852A66" w:rsidRPr="000641D9" w:rsidRDefault="00852A66" w:rsidP="00572AB3">
            <w:pPr>
              <w:pStyle w:val="NumberLevel2"/>
            </w:pPr>
          </w:p>
        </w:tc>
        <w:tc>
          <w:tcPr>
            <w:tcW w:w="3224" w:type="dxa"/>
            <w:shd w:val="clear" w:color="auto" w:fill="FFFFFF"/>
          </w:tcPr>
          <w:p w14:paraId="50D4A06D" w14:textId="77777777" w:rsidR="00852A66" w:rsidRDefault="00852A66" w:rsidP="00572AB3">
            <w:pPr>
              <w:pStyle w:val="TableCellBody"/>
            </w:pPr>
            <w:proofErr w:type="spellStart"/>
            <w:r>
              <w:t>Fm</w:t>
            </w:r>
            <w:proofErr w:type="spellEnd"/>
          </w:p>
        </w:tc>
        <w:tc>
          <w:tcPr>
            <w:tcW w:w="5236" w:type="dxa"/>
            <w:shd w:val="clear" w:color="auto" w:fill="FFFFFF"/>
          </w:tcPr>
          <w:p w14:paraId="081B4C12" w14:textId="77777777" w:rsidR="00852A66" w:rsidRDefault="00852A66" w:rsidP="00572AB3">
            <w:pPr>
              <w:pStyle w:val="TableCellBody"/>
            </w:pPr>
            <w:r>
              <w:t>Field Monitor</w:t>
            </w:r>
          </w:p>
        </w:tc>
      </w:tr>
      <w:tr w:rsidR="00177F07" w:rsidRPr="000641D9" w14:paraId="2123DCDA" w14:textId="77777777" w:rsidTr="00572AB3">
        <w:trPr>
          <w:trHeight w:val="360"/>
        </w:trPr>
        <w:tc>
          <w:tcPr>
            <w:tcW w:w="756" w:type="dxa"/>
            <w:shd w:val="clear" w:color="auto" w:fill="FFFFFF"/>
          </w:tcPr>
          <w:p w14:paraId="6F1AFEBB" w14:textId="77777777" w:rsidR="00177F07" w:rsidRPr="000641D9" w:rsidRDefault="00177F07" w:rsidP="00572AB3">
            <w:pPr>
              <w:pStyle w:val="NumberLevel2"/>
            </w:pPr>
          </w:p>
        </w:tc>
        <w:tc>
          <w:tcPr>
            <w:tcW w:w="3224" w:type="dxa"/>
            <w:shd w:val="clear" w:color="auto" w:fill="FFFFFF"/>
          </w:tcPr>
          <w:p w14:paraId="79AB2FA9" w14:textId="77777777" w:rsidR="00177F07" w:rsidRDefault="00177F07" w:rsidP="00572AB3">
            <w:pPr>
              <w:pStyle w:val="TableCellBody"/>
            </w:pPr>
            <w:r>
              <w:t>CAF</w:t>
            </w:r>
          </w:p>
        </w:tc>
        <w:tc>
          <w:tcPr>
            <w:tcW w:w="5236" w:type="dxa"/>
            <w:shd w:val="clear" w:color="auto" w:fill="FFFFFF"/>
          </w:tcPr>
          <w:p w14:paraId="37505D9B" w14:textId="77777777" w:rsidR="00177F07" w:rsidRDefault="00177F07" w:rsidP="00572AB3">
            <w:pPr>
              <w:pStyle w:val="TableCellBody"/>
            </w:pPr>
            <w:r>
              <w:t>Central Analytics Function</w:t>
            </w:r>
          </w:p>
        </w:tc>
      </w:tr>
    </w:tbl>
    <w:p w14:paraId="77DC4CFE" w14:textId="77777777" w:rsidR="00852A66" w:rsidRDefault="00852A66" w:rsidP="00852A66">
      <w:pPr>
        <w:pStyle w:val="Heading2"/>
        <w:rPr>
          <w:lang w:val="en-US"/>
        </w:rPr>
      </w:pPr>
      <w:bookmarkStart w:id="5" w:name="_Toc323226040"/>
      <w:r>
        <w:t>References</w:t>
      </w:r>
      <w:bookmarkEnd w:id="5"/>
    </w:p>
    <w:p w14:paraId="59829625" w14:textId="77777777" w:rsidR="00852A66" w:rsidRDefault="00852A66" w:rsidP="00852A66">
      <w:r>
        <w:t xml:space="preserve">This sub-section provides a complete list of all documents referenced elsewhere in the AD with the details of the sources from which the references can be obtained. </w:t>
      </w:r>
    </w:p>
    <w:p w14:paraId="01C6FC9C" w14:textId="77777777" w:rsidR="00852A66" w:rsidRPr="006804B6" w:rsidRDefault="00852A66" w:rsidP="00852A66">
      <w:pPr>
        <w:pStyle w:val="BodyText"/>
        <w:rPr>
          <w:lang w:eastAsia="x-none"/>
        </w:rPr>
      </w:pPr>
    </w:p>
    <w:p w14:paraId="49D5A71E" w14:textId="77777777" w:rsidR="00852A66" w:rsidRDefault="00852A66" w:rsidP="00852A66">
      <w:pPr>
        <w:pStyle w:val="Heading1"/>
        <w:rPr>
          <w:lang w:val="en-US"/>
        </w:rPr>
      </w:pPr>
      <w:bookmarkStart w:id="6" w:name="_Toc323226041"/>
      <w:r>
        <w:t>Architecture Goals and Constraints</w:t>
      </w:r>
      <w:bookmarkEnd w:id="6"/>
    </w:p>
    <w:p w14:paraId="2478F774" w14:textId="77777777" w:rsidR="00852A66" w:rsidRPr="00FD048D" w:rsidRDefault="00852A66" w:rsidP="00852A66">
      <w:pPr>
        <w:pStyle w:val="BulletLevel2"/>
        <w:numPr>
          <w:ilvl w:val="0"/>
          <w:numId w:val="9"/>
        </w:numPr>
        <w:rPr>
          <w:rStyle w:val="BlueItalic"/>
          <w:i w:val="0"/>
          <w:color w:val="000000" w:themeColor="text1"/>
        </w:rPr>
      </w:pPr>
      <w:r w:rsidRPr="00FD048D">
        <w:rPr>
          <w:rStyle w:val="BlueItalic"/>
          <w:i w:val="0"/>
          <w:color w:val="000000" w:themeColor="text1"/>
        </w:rPr>
        <w:t>Authentication should be done with Devise</w:t>
      </w:r>
    </w:p>
    <w:p w14:paraId="4FB9E78B" w14:textId="77777777" w:rsidR="00852A66" w:rsidRPr="00327708" w:rsidRDefault="00852A66" w:rsidP="00852A66">
      <w:pPr>
        <w:pStyle w:val="BodyText"/>
        <w:rPr>
          <w:lang w:eastAsia="x-none"/>
        </w:rPr>
      </w:pPr>
    </w:p>
    <w:p w14:paraId="29F4A780" w14:textId="77777777" w:rsidR="00852A66" w:rsidRDefault="00852A66" w:rsidP="00852A66">
      <w:pPr>
        <w:pStyle w:val="Heading1"/>
        <w:rPr>
          <w:lang w:val="en-US"/>
        </w:rPr>
      </w:pPr>
      <w:bookmarkStart w:id="7" w:name="_Toc323226042"/>
      <w:r>
        <w:t>Physical Architecture</w:t>
      </w:r>
      <w:bookmarkEnd w:id="7"/>
    </w:p>
    <w:p w14:paraId="29CA9179" w14:textId="77777777" w:rsidR="00852A66" w:rsidRDefault="00852A66" w:rsidP="00852A66">
      <w:pPr>
        <w:pStyle w:val="Heading2"/>
        <w:rPr>
          <w:lang w:val="en-US"/>
        </w:rPr>
      </w:pPr>
      <w:bookmarkStart w:id="8" w:name="_Toc323226043"/>
      <w:r>
        <w:t>Physical Architecture</w:t>
      </w:r>
      <w:bookmarkEnd w:id="8"/>
    </w:p>
    <w:p w14:paraId="5B3B9CBB" w14:textId="77777777" w:rsidR="00852A66" w:rsidRDefault="00852A66" w:rsidP="00852A66">
      <w:pPr>
        <w:pStyle w:val="BodyText"/>
        <w:rPr>
          <w:color w:val="1F497D" w:themeColor="text2"/>
          <w:lang w:eastAsia="x-none"/>
        </w:rPr>
      </w:pPr>
      <w:r w:rsidRPr="00B7747D">
        <w:rPr>
          <w:color w:val="1F497D" w:themeColor="text2"/>
          <w:lang w:eastAsia="x-none"/>
        </w:rPr>
        <w:t>&lt;Physical architecture diagram to be added&gt;</w:t>
      </w:r>
    </w:p>
    <w:p w14:paraId="18F8A09B" w14:textId="77777777" w:rsidR="00507B0D" w:rsidRDefault="00507B0D" w:rsidP="00852A66">
      <w:pPr>
        <w:pStyle w:val="BodyText"/>
        <w:rPr>
          <w:color w:val="1F497D" w:themeColor="text2"/>
          <w:lang w:eastAsia="x-none"/>
        </w:rPr>
      </w:pPr>
      <w:ins w:id="9" w:author="Chiu, Eric" w:date="2014-01-06T13:05:00Z">
        <w:r>
          <w:rPr>
            <w:noProof/>
          </w:rPr>
          <w:lastRenderedPageBreak/>
          <w:drawing>
            <wp:inline distT="0" distB="0" distL="0" distR="0" wp14:anchorId="4FDB72B6" wp14:editId="30CC8862">
              <wp:extent cx="4815840" cy="5006340"/>
              <wp:effectExtent l="0" t="0" r="3810" b="3810"/>
              <wp:docPr id="5" name="Picture 5" descr="cid:image001.png@01CF0B18.C11F2C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F0B18.C11F2C40"/>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4815840" cy="5006340"/>
                      </a:xfrm>
                      <a:prstGeom prst="rect">
                        <a:avLst/>
                      </a:prstGeom>
                      <a:noFill/>
                      <a:ln>
                        <a:noFill/>
                      </a:ln>
                    </pic:spPr>
                  </pic:pic>
                </a:graphicData>
              </a:graphic>
            </wp:inline>
          </w:drawing>
        </w:r>
      </w:ins>
    </w:p>
    <w:p w14:paraId="153618A7" w14:textId="77777777" w:rsidR="00507B0D" w:rsidRPr="00B7747D" w:rsidRDefault="00507B0D" w:rsidP="00852A66">
      <w:pPr>
        <w:pStyle w:val="BodyText"/>
        <w:rPr>
          <w:color w:val="1F497D" w:themeColor="text2"/>
          <w:lang w:eastAsia="x-none"/>
        </w:rPr>
      </w:pPr>
    </w:p>
    <w:p w14:paraId="575C76F0" w14:textId="77777777" w:rsidR="00852A66" w:rsidRDefault="00852A66" w:rsidP="00852A66">
      <w:pPr>
        <w:pStyle w:val="Heading3"/>
        <w:ind w:left="144" w:firstLine="360"/>
        <w:rPr>
          <w:lang w:val="en-US"/>
        </w:rPr>
      </w:pPr>
      <w:bookmarkStart w:id="10" w:name="_Toc323226045"/>
      <w:r>
        <w:t>Software Requirements</w:t>
      </w:r>
      <w:bookmarkEnd w:id="10"/>
      <w:r>
        <w:rPr>
          <w:lang w:val="en-US"/>
        </w:rPr>
        <w:t xml:space="preserve"> </w:t>
      </w:r>
    </w:p>
    <w:p w14:paraId="114BBED7" w14:textId="77777777" w:rsidR="00852A66" w:rsidRPr="000A7A79" w:rsidRDefault="00852A66" w:rsidP="00852A66">
      <w:pPr>
        <w:rPr>
          <w:b/>
        </w:rPr>
      </w:pPr>
      <w:r w:rsidRPr="000A7A79">
        <w:rPr>
          <w:b/>
        </w:rPr>
        <w:t>Production</w:t>
      </w:r>
    </w:p>
    <w:p w14:paraId="21E4F5EE" w14:textId="77777777" w:rsidR="00DA552F" w:rsidRDefault="00852A66" w:rsidP="00852A66">
      <w:r>
        <w:t xml:space="preserve">Web server – </w:t>
      </w:r>
    </w:p>
    <w:p w14:paraId="67BB6B4C" w14:textId="77777777" w:rsidR="00DA552F" w:rsidRDefault="00852A66" w:rsidP="00DA552F">
      <w:pPr>
        <w:pStyle w:val="ListParagraph"/>
        <w:numPr>
          <w:ilvl w:val="0"/>
          <w:numId w:val="28"/>
        </w:numPr>
      </w:pPr>
      <w:r>
        <w:t>Linux</w:t>
      </w:r>
      <w:r w:rsidR="00DA552F">
        <w:t xml:space="preserve"> (Any Linux with recent versions is preferred)</w:t>
      </w:r>
    </w:p>
    <w:p w14:paraId="1C103986" w14:textId="77777777" w:rsidR="00DA552F" w:rsidRDefault="00DA552F" w:rsidP="00DA552F">
      <w:pPr>
        <w:pStyle w:val="ListParagraph"/>
        <w:numPr>
          <w:ilvl w:val="0"/>
          <w:numId w:val="28"/>
        </w:numPr>
      </w:pPr>
      <w:r>
        <w:t>Ruby on rails (Ruby 1.9 and Rails 3.2.14)</w:t>
      </w:r>
    </w:p>
    <w:p w14:paraId="357B8746" w14:textId="77777777" w:rsidR="00852A66" w:rsidRDefault="00852A66" w:rsidP="00DA552F">
      <w:pPr>
        <w:pStyle w:val="ListParagraph"/>
        <w:numPr>
          <w:ilvl w:val="0"/>
          <w:numId w:val="28"/>
        </w:numPr>
      </w:pPr>
      <w:r>
        <w:t>All necessary Gems</w:t>
      </w:r>
      <w:r w:rsidR="008C6D22">
        <w:t xml:space="preserve"> (For Gems &amp; their versions refer section 6.2)</w:t>
      </w:r>
    </w:p>
    <w:p w14:paraId="5F0147BE" w14:textId="77777777" w:rsidR="00DA552F" w:rsidRDefault="00852A66" w:rsidP="00852A66">
      <w:r>
        <w:t xml:space="preserve">Database server – </w:t>
      </w:r>
    </w:p>
    <w:p w14:paraId="4F2A3085" w14:textId="77777777" w:rsidR="00852A66" w:rsidRDefault="00852A66" w:rsidP="00DA552F">
      <w:pPr>
        <w:pStyle w:val="ListParagraph"/>
        <w:numPr>
          <w:ilvl w:val="0"/>
          <w:numId w:val="29"/>
        </w:numPr>
      </w:pPr>
      <w:proofErr w:type="spellStart"/>
      <w:r>
        <w:t>PostreSql</w:t>
      </w:r>
      <w:proofErr w:type="spellEnd"/>
      <w:r w:rsidR="00DA552F">
        <w:t xml:space="preserve"> (&gt;=8.4.8)</w:t>
      </w:r>
    </w:p>
    <w:p w14:paraId="209438C2" w14:textId="77777777" w:rsidR="00852A66" w:rsidRDefault="00852A66" w:rsidP="00852A66"/>
    <w:p w14:paraId="7152272A" w14:textId="77777777" w:rsidR="00852A66" w:rsidRDefault="00852A66" w:rsidP="00852A66">
      <w:pPr>
        <w:rPr>
          <w:b/>
        </w:rPr>
      </w:pPr>
      <w:r w:rsidRPr="000A7A79">
        <w:rPr>
          <w:b/>
        </w:rPr>
        <w:t>Test / Development</w:t>
      </w:r>
    </w:p>
    <w:p w14:paraId="77B57B67" w14:textId="77777777" w:rsidR="00DA552F" w:rsidRDefault="00852A66" w:rsidP="00852A66">
      <w:r>
        <w:t>Web server –</w:t>
      </w:r>
    </w:p>
    <w:p w14:paraId="084C1615" w14:textId="77777777" w:rsidR="00DA552F" w:rsidRDefault="00DA552F" w:rsidP="00DA552F">
      <w:pPr>
        <w:pStyle w:val="ListParagraph"/>
        <w:numPr>
          <w:ilvl w:val="0"/>
          <w:numId w:val="28"/>
        </w:numPr>
      </w:pPr>
      <w:r>
        <w:lastRenderedPageBreak/>
        <w:t>Linux (Any Linux with recent versions is preferred)</w:t>
      </w:r>
    </w:p>
    <w:p w14:paraId="69F7DA40" w14:textId="77777777" w:rsidR="00DA552F" w:rsidRDefault="00DA552F" w:rsidP="00DA552F">
      <w:pPr>
        <w:pStyle w:val="ListParagraph"/>
        <w:numPr>
          <w:ilvl w:val="0"/>
          <w:numId w:val="28"/>
        </w:numPr>
      </w:pPr>
      <w:r>
        <w:t>Ruby on rails (Ruby 1.9 and Rails 3.2.14)</w:t>
      </w:r>
    </w:p>
    <w:p w14:paraId="647CB30C" w14:textId="77777777" w:rsidR="00DA552F" w:rsidRDefault="00DA552F" w:rsidP="008C6D22">
      <w:pPr>
        <w:pStyle w:val="ListParagraph"/>
        <w:numPr>
          <w:ilvl w:val="0"/>
          <w:numId w:val="28"/>
        </w:numPr>
      </w:pPr>
      <w:r>
        <w:t>All necessary Gems</w:t>
      </w:r>
      <w:r w:rsidR="008C6D22">
        <w:t xml:space="preserve"> (For Gems &amp; their versions refer section 6.2)</w:t>
      </w:r>
    </w:p>
    <w:p w14:paraId="1EEDBF7C" w14:textId="77777777" w:rsidR="00DA552F" w:rsidRDefault="00852A66" w:rsidP="00DA552F">
      <w:r>
        <w:t>Database server –</w:t>
      </w:r>
    </w:p>
    <w:p w14:paraId="21D7AFA5" w14:textId="77777777" w:rsidR="00DA552F" w:rsidRDefault="00DA552F" w:rsidP="00DA552F">
      <w:pPr>
        <w:pStyle w:val="ListParagraph"/>
        <w:numPr>
          <w:ilvl w:val="0"/>
          <w:numId w:val="30"/>
        </w:numPr>
      </w:pPr>
      <w:proofErr w:type="spellStart"/>
      <w:r>
        <w:t>PostreSql</w:t>
      </w:r>
      <w:proofErr w:type="spellEnd"/>
      <w:r>
        <w:t xml:space="preserve"> (&gt;=8.4.8)</w:t>
      </w:r>
    </w:p>
    <w:p w14:paraId="6A7A1E3D" w14:textId="77777777" w:rsidR="00852A66" w:rsidRDefault="00852A66" w:rsidP="00852A66">
      <w:pPr>
        <w:pStyle w:val="Heading3"/>
        <w:ind w:left="144" w:firstLine="360"/>
        <w:rPr>
          <w:lang w:val="en-US"/>
        </w:rPr>
      </w:pPr>
      <w:r>
        <w:rPr>
          <w:lang w:val="en-US"/>
        </w:rPr>
        <w:t>Network</w:t>
      </w:r>
      <w:r>
        <w:t xml:space="preserve"> Requirements</w:t>
      </w:r>
    </w:p>
    <w:p w14:paraId="69E6E712" w14:textId="77777777" w:rsidR="00852A66" w:rsidRPr="009269E5" w:rsidRDefault="00852A66" w:rsidP="00852A66">
      <w:pPr>
        <w:pStyle w:val="ListParagraph"/>
        <w:numPr>
          <w:ilvl w:val="0"/>
          <w:numId w:val="10"/>
        </w:numPr>
        <w:rPr>
          <w:rFonts w:ascii="Arial" w:hAnsi="Arial" w:cs="Arial"/>
          <w:sz w:val="20"/>
          <w:szCs w:val="20"/>
        </w:rPr>
      </w:pPr>
      <w:r w:rsidRPr="009269E5">
        <w:rPr>
          <w:rFonts w:ascii="Arial" w:hAnsi="Arial" w:cs="Arial"/>
          <w:sz w:val="20"/>
          <w:szCs w:val="20"/>
        </w:rPr>
        <w:t>Internet connection</w:t>
      </w:r>
    </w:p>
    <w:p w14:paraId="5A3B805E" w14:textId="77777777" w:rsidR="00852A66" w:rsidRDefault="00852A66" w:rsidP="00852A66">
      <w:pPr>
        <w:pStyle w:val="Heading1"/>
        <w:rPr>
          <w:lang w:val="en-US"/>
        </w:rPr>
      </w:pPr>
      <w:bookmarkStart w:id="11" w:name="_Toc323226048"/>
      <w:r>
        <w:t>Logical Architecture</w:t>
      </w:r>
      <w:bookmarkEnd w:id="11"/>
    </w:p>
    <w:p w14:paraId="37B88664" w14:textId="77777777" w:rsidR="00852A66" w:rsidRDefault="00852A66" w:rsidP="00852A66">
      <w:pPr>
        <w:pStyle w:val="Heading2"/>
        <w:rPr>
          <w:lang w:val="en-US"/>
        </w:rPr>
      </w:pPr>
      <w:r>
        <w:rPr>
          <w:lang w:val="en-US"/>
        </w:rPr>
        <w:t>System Overview</w:t>
      </w:r>
    </w:p>
    <w:p w14:paraId="3D0887EA" w14:textId="77777777" w:rsidR="00852A66" w:rsidRDefault="00852A66" w:rsidP="00852A66">
      <w:pPr>
        <w:pStyle w:val="BodyText"/>
        <w:rPr>
          <w:lang w:eastAsia="x-none"/>
        </w:rPr>
      </w:pPr>
      <w:r>
        <w:rPr>
          <w:lang w:eastAsia="x-none"/>
        </w:rPr>
        <w:t xml:space="preserve">This section will contain overall system overview diagram and description for the pattern followed by the system. </w:t>
      </w:r>
    </w:p>
    <w:p w14:paraId="0B52F0D5" w14:textId="77777777" w:rsidR="00852A66" w:rsidRDefault="00852A66" w:rsidP="00852A66">
      <w:pPr>
        <w:pStyle w:val="Heading3"/>
        <w:ind w:left="144" w:firstLine="360"/>
        <w:rPr>
          <w:lang w:val="en-US"/>
        </w:rPr>
      </w:pPr>
      <w:r>
        <w:rPr>
          <w:lang w:val="en-US"/>
        </w:rPr>
        <w:lastRenderedPageBreak/>
        <w:t>System Overview Diagram</w:t>
      </w:r>
    </w:p>
    <w:p w14:paraId="07EDC02C" w14:textId="77777777" w:rsidR="00852A66" w:rsidRPr="00162D59" w:rsidRDefault="00852A66" w:rsidP="00852A66">
      <w:pPr>
        <w:pStyle w:val="BodyText"/>
        <w:rPr>
          <w:lang w:eastAsia="x-none"/>
        </w:rPr>
      </w:pPr>
      <w:r>
        <w:object w:dxaOrig="12408" w:dyaOrig="12286" w14:anchorId="3198F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37pt" o:ole="">
            <v:imagedata r:id="rId13" o:title=""/>
          </v:shape>
          <o:OLEObject Type="Embed" ProgID="Visio.Drawing.11" ShapeID="_x0000_i1025" DrawAspect="Content" ObjectID="_1450521341" r:id="rId14"/>
        </w:object>
      </w:r>
    </w:p>
    <w:p w14:paraId="46F21294" w14:textId="77777777" w:rsidR="00852A66" w:rsidRDefault="00852A66" w:rsidP="00852A66">
      <w:pPr>
        <w:pStyle w:val="Heading3"/>
        <w:ind w:left="144" w:firstLine="360"/>
        <w:rPr>
          <w:lang w:val="en-US"/>
        </w:rPr>
      </w:pPr>
      <w:r>
        <w:rPr>
          <w:lang w:val="en-US"/>
        </w:rPr>
        <w:t>Pattern Used - MVC</w:t>
      </w:r>
    </w:p>
    <w:p w14:paraId="4FBF9341" w14:textId="77777777" w:rsidR="00852A66" w:rsidRPr="00797A1D" w:rsidRDefault="00852A66" w:rsidP="00852A66">
      <w:pPr>
        <w:pStyle w:val="BodyText"/>
        <w:rPr>
          <w:lang w:eastAsia="x-none"/>
        </w:rPr>
      </w:pPr>
    </w:p>
    <w:p w14:paraId="0380F624" w14:textId="77777777" w:rsidR="00852A66" w:rsidRDefault="00852A66" w:rsidP="00852A66">
      <w:pPr>
        <w:pStyle w:val="BodyText"/>
        <w:rPr>
          <w:rFonts w:cs="Arial"/>
          <w:color w:val="000000"/>
          <w:shd w:val="clear" w:color="auto" w:fill="FFFFFF"/>
        </w:rPr>
      </w:pPr>
      <w:r w:rsidRPr="00580878">
        <w:rPr>
          <w:rFonts w:cs="Arial"/>
          <w:bCs/>
          <w:color w:val="000000"/>
          <w:shd w:val="clear" w:color="auto" w:fill="FFFFFF"/>
        </w:rPr>
        <w:t>M</w:t>
      </w:r>
      <w:r w:rsidRPr="009C6930">
        <w:rPr>
          <w:rFonts w:cs="Arial"/>
          <w:color w:val="000000"/>
          <w:shd w:val="clear" w:color="auto" w:fill="FFFFFF"/>
        </w:rPr>
        <w:t>odel</w:t>
      </w:r>
      <w:r w:rsidRPr="009C6930">
        <w:rPr>
          <w:rStyle w:val="apple-converted-space"/>
          <w:rFonts w:cs="Arial"/>
          <w:color w:val="000000"/>
          <w:shd w:val="clear" w:color="auto" w:fill="FFFFFF"/>
        </w:rPr>
        <w:t> </w:t>
      </w:r>
      <w:r w:rsidRPr="00580878">
        <w:rPr>
          <w:rFonts w:cs="Arial"/>
          <w:bCs/>
          <w:color w:val="000000"/>
          <w:shd w:val="clear" w:color="auto" w:fill="FFFFFF"/>
        </w:rPr>
        <w:t>V</w:t>
      </w:r>
      <w:r w:rsidRPr="009C6930">
        <w:rPr>
          <w:rFonts w:cs="Arial"/>
          <w:color w:val="000000"/>
          <w:shd w:val="clear" w:color="auto" w:fill="FFFFFF"/>
        </w:rPr>
        <w:t>iew</w:t>
      </w:r>
      <w:r w:rsidRPr="009C6930">
        <w:rPr>
          <w:rStyle w:val="apple-converted-space"/>
          <w:rFonts w:cs="Arial"/>
          <w:color w:val="000000"/>
          <w:shd w:val="clear" w:color="auto" w:fill="FFFFFF"/>
        </w:rPr>
        <w:t> </w:t>
      </w:r>
      <w:r w:rsidRPr="00580878">
        <w:rPr>
          <w:rFonts w:cs="Arial"/>
          <w:bCs/>
          <w:color w:val="000000"/>
          <w:shd w:val="clear" w:color="auto" w:fill="FFFFFF"/>
        </w:rPr>
        <w:t>C</w:t>
      </w:r>
      <w:r w:rsidRPr="009C6930">
        <w:rPr>
          <w:rFonts w:cs="Arial"/>
          <w:color w:val="000000"/>
          <w:shd w:val="clear" w:color="auto" w:fill="FFFFFF"/>
        </w:rPr>
        <w:t xml:space="preserve">ontroller or MVC as it is popularly called, is a software design pattern for developing web applications. </w:t>
      </w:r>
      <w:r>
        <w:rPr>
          <w:rFonts w:cs="Arial"/>
          <w:color w:val="000000"/>
          <w:shd w:val="clear" w:color="auto" w:fill="FFFFFF"/>
        </w:rPr>
        <w:t xml:space="preserve">Following diagram describes MVC pattern in </w:t>
      </w:r>
      <w:r w:rsidRPr="002F607E">
        <w:rPr>
          <w:rFonts w:cs="Arial"/>
          <w:b/>
          <w:color w:val="000000"/>
          <w:shd w:val="clear" w:color="auto" w:fill="FFFFFF"/>
        </w:rPr>
        <w:t>Ruby on Rails</w:t>
      </w:r>
      <w:r>
        <w:rPr>
          <w:rFonts w:cs="Arial"/>
          <w:color w:val="000000"/>
          <w:shd w:val="clear" w:color="auto" w:fill="FFFFFF"/>
        </w:rPr>
        <w:t xml:space="preserve"> application.</w:t>
      </w:r>
    </w:p>
    <w:p w14:paraId="056F682C" w14:textId="77777777" w:rsidR="00852A66" w:rsidRDefault="00852A66" w:rsidP="00852A66">
      <w:pPr>
        <w:pStyle w:val="BodyText"/>
        <w:rPr>
          <w:rFonts w:cs="Arial"/>
          <w:color w:val="000000"/>
          <w:shd w:val="clear" w:color="auto" w:fill="FFFFFF"/>
        </w:rPr>
      </w:pPr>
      <w:r>
        <w:rPr>
          <w:rFonts w:cs="Arial"/>
          <w:noProof/>
          <w:color w:val="000000"/>
          <w:shd w:val="clear" w:color="auto" w:fill="FFFFFF"/>
        </w:rPr>
        <w:lastRenderedPageBreak/>
        <w:drawing>
          <wp:inline distT="0" distB="0" distL="0" distR="0" wp14:anchorId="534B0F88" wp14:editId="019FC122">
            <wp:extent cx="5934075" cy="4819650"/>
            <wp:effectExtent l="0" t="0" r="9525" b="0"/>
            <wp:docPr id="2" name="Picture 2" descr="mvc-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rai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819650"/>
                    </a:xfrm>
                    <a:prstGeom prst="rect">
                      <a:avLst/>
                    </a:prstGeom>
                    <a:noFill/>
                    <a:ln>
                      <a:noFill/>
                    </a:ln>
                  </pic:spPr>
                </pic:pic>
              </a:graphicData>
            </a:graphic>
          </wp:inline>
        </w:drawing>
      </w:r>
    </w:p>
    <w:p w14:paraId="1DFC1017" w14:textId="77777777" w:rsidR="00852A66" w:rsidRPr="000C188F" w:rsidRDefault="00852A66" w:rsidP="00852A66">
      <w:pPr>
        <w:pStyle w:val="BodyText"/>
        <w:rPr>
          <w:rFonts w:cs="Arial"/>
          <w:b/>
          <w:color w:val="1F497D"/>
          <w:lang w:eastAsia="x-none"/>
        </w:rPr>
      </w:pPr>
    </w:p>
    <w:p w14:paraId="6A020D5B" w14:textId="77777777" w:rsidR="00852A66" w:rsidRPr="002E7363" w:rsidRDefault="00852A66" w:rsidP="00852A66">
      <w:pPr>
        <w:pStyle w:val="Heading3"/>
        <w:numPr>
          <w:ilvl w:val="0"/>
          <w:numId w:val="0"/>
        </w:numPr>
        <w:shd w:val="clear" w:color="auto" w:fill="FFFFFF"/>
        <w:ind w:left="360"/>
        <w:rPr>
          <w:rFonts w:cs="Arial"/>
          <w:color w:val="000000"/>
          <w:sz w:val="22"/>
          <w:szCs w:val="22"/>
          <w:lang w:val="en-US"/>
        </w:rPr>
      </w:pPr>
      <w:r>
        <w:rPr>
          <w:rFonts w:cs="Arial"/>
          <w:color w:val="000000"/>
          <w:sz w:val="22"/>
          <w:szCs w:val="22"/>
        </w:rPr>
        <w:t>Model (</w:t>
      </w:r>
      <w:proofErr w:type="spellStart"/>
      <w:r>
        <w:rPr>
          <w:rFonts w:cs="Arial"/>
          <w:color w:val="000000"/>
          <w:sz w:val="22"/>
          <w:szCs w:val="22"/>
        </w:rPr>
        <w:t>ActiveRecord</w:t>
      </w:r>
      <w:proofErr w:type="spellEnd"/>
      <w:r>
        <w:rPr>
          <w:rFonts w:cs="Arial"/>
          <w:color w:val="000000"/>
          <w:sz w:val="22"/>
          <w:szCs w:val="22"/>
        </w:rPr>
        <w:t xml:space="preserve"> ) </w:t>
      </w:r>
    </w:p>
    <w:p w14:paraId="6BC75571" w14:textId="77777777"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Maintains the relationship between Object and Database and handles validation, association, transactions, and more.</w:t>
      </w:r>
    </w:p>
    <w:p w14:paraId="5925B3C7" w14:textId="77777777"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 xml:space="preserve">This subsystem is implemented in </w:t>
      </w:r>
      <w:proofErr w:type="spellStart"/>
      <w:r w:rsidRPr="00E37C96">
        <w:rPr>
          <w:rFonts w:ascii="Arial" w:hAnsi="Arial" w:cs="Arial"/>
          <w:color w:val="000000"/>
          <w:sz w:val="20"/>
          <w:szCs w:val="20"/>
        </w:rPr>
        <w:t>ActiveRecord</w:t>
      </w:r>
      <w:proofErr w:type="spellEnd"/>
      <w:r w:rsidRPr="00E37C96">
        <w:rPr>
          <w:rFonts w:ascii="Arial" w:hAnsi="Arial" w:cs="Arial"/>
          <w:color w:val="000000"/>
          <w:sz w:val="20"/>
          <w:szCs w:val="20"/>
        </w:rPr>
        <w:t xml:space="preserve"> library which provides an interface and binding between the tables in a relational database and the Ruby program code that manipulates database records. Ruby method names are automatically generated from the field names of database tables, and so on.</w:t>
      </w:r>
      <w:r>
        <w:rPr>
          <w:rFonts w:ascii="Arial" w:hAnsi="Arial" w:cs="Arial"/>
          <w:color w:val="000000"/>
          <w:sz w:val="20"/>
          <w:szCs w:val="20"/>
        </w:rPr>
        <w:t xml:space="preserve"> </w:t>
      </w:r>
      <w:proofErr w:type="spellStart"/>
      <w:r>
        <w:rPr>
          <w:rFonts w:ascii="Arial" w:hAnsi="Arial" w:cs="Arial"/>
          <w:color w:val="000000"/>
          <w:sz w:val="20"/>
          <w:szCs w:val="20"/>
        </w:rPr>
        <w:t>ActiveRecord</w:t>
      </w:r>
      <w:proofErr w:type="spellEnd"/>
      <w:r>
        <w:rPr>
          <w:rFonts w:ascii="Arial" w:hAnsi="Arial" w:cs="Arial"/>
          <w:color w:val="000000"/>
          <w:sz w:val="20"/>
          <w:szCs w:val="20"/>
        </w:rPr>
        <w:t xml:space="preserve"> is a GEM and it is located under </w:t>
      </w:r>
      <w:proofErr w:type="spellStart"/>
      <w:r>
        <w:rPr>
          <w:rFonts w:ascii="Arial" w:hAnsi="Arial" w:cs="Arial"/>
          <w:color w:val="000000"/>
          <w:sz w:val="20"/>
          <w:szCs w:val="20"/>
        </w:rPr>
        <w:t>rvm</w:t>
      </w:r>
      <w:proofErr w:type="spellEnd"/>
      <w:r>
        <w:rPr>
          <w:rFonts w:ascii="Arial" w:hAnsi="Arial" w:cs="Arial"/>
          <w:color w:val="000000"/>
          <w:sz w:val="20"/>
          <w:szCs w:val="20"/>
        </w:rPr>
        <w:t xml:space="preserve"> dependencies. Whenever rails is installed, </w:t>
      </w:r>
      <w:proofErr w:type="spellStart"/>
      <w:r>
        <w:rPr>
          <w:rFonts w:ascii="Arial" w:hAnsi="Arial" w:cs="Arial"/>
          <w:color w:val="000000"/>
          <w:sz w:val="20"/>
          <w:szCs w:val="20"/>
        </w:rPr>
        <w:t>ActiveRecord</w:t>
      </w:r>
      <w:proofErr w:type="spellEnd"/>
      <w:r>
        <w:rPr>
          <w:rFonts w:ascii="Arial" w:hAnsi="Arial" w:cs="Arial"/>
          <w:color w:val="000000"/>
          <w:sz w:val="20"/>
          <w:szCs w:val="20"/>
        </w:rPr>
        <w:t xml:space="preserve"> gets automatically installed as its runtime dependency.</w:t>
      </w:r>
    </w:p>
    <w:p w14:paraId="166ED082" w14:textId="77777777" w:rsidR="00852A66" w:rsidRPr="00E37C96" w:rsidRDefault="00852A66" w:rsidP="00852A66">
      <w:pPr>
        <w:pStyle w:val="Heading3"/>
        <w:numPr>
          <w:ilvl w:val="0"/>
          <w:numId w:val="0"/>
        </w:numPr>
        <w:shd w:val="clear" w:color="auto" w:fill="FFFFFF"/>
        <w:rPr>
          <w:rFonts w:cs="Arial"/>
          <w:color w:val="000000"/>
          <w:sz w:val="22"/>
          <w:szCs w:val="22"/>
        </w:rPr>
      </w:pPr>
      <w:r>
        <w:rPr>
          <w:rFonts w:ascii="Verdana" w:hAnsi="Verdana"/>
          <w:color w:val="000000"/>
          <w:sz w:val="18"/>
          <w:szCs w:val="18"/>
          <w:lang w:val="en-US"/>
        </w:rPr>
        <w:t xml:space="preserve">     </w:t>
      </w:r>
      <w:r w:rsidRPr="00E37C96">
        <w:rPr>
          <w:rFonts w:cs="Arial"/>
          <w:color w:val="000000"/>
          <w:sz w:val="22"/>
          <w:szCs w:val="22"/>
        </w:rPr>
        <w:t xml:space="preserve">View ( </w:t>
      </w:r>
      <w:proofErr w:type="spellStart"/>
      <w:r w:rsidRPr="00E37C96">
        <w:rPr>
          <w:rFonts w:cs="Arial"/>
          <w:color w:val="000000"/>
          <w:sz w:val="22"/>
          <w:szCs w:val="22"/>
        </w:rPr>
        <w:t>ActionView</w:t>
      </w:r>
      <w:proofErr w:type="spellEnd"/>
      <w:r w:rsidRPr="00E37C96">
        <w:rPr>
          <w:rFonts w:cs="Arial"/>
          <w:color w:val="000000"/>
          <w:sz w:val="22"/>
          <w:szCs w:val="22"/>
        </w:rPr>
        <w:t xml:space="preserve"> )</w:t>
      </w:r>
    </w:p>
    <w:p w14:paraId="3441BE54" w14:textId="77777777"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A presentation</w:t>
      </w:r>
      <w:r>
        <w:rPr>
          <w:rFonts w:ascii="Arial" w:hAnsi="Arial" w:cs="Arial"/>
          <w:color w:val="000000"/>
          <w:sz w:val="20"/>
          <w:szCs w:val="20"/>
        </w:rPr>
        <w:t xml:space="preserve"> of data in a particular format is</w:t>
      </w:r>
      <w:r w:rsidRPr="00E37C96">
        <w:rPr>
          <w:rFonts w:ascii="Arial" w:hAnsi="Arial" w:cs="Arial"/>
          <w:color w:val="000000"/>
          <w:sz w:val="20"/>
          <w:szCs w:val="20"/>
        </w:rPr>
        <w:t xml:space="preserve"> triggered by a controller's decision to present the data. They are script based </w:t>
      </w:r>
      <w:proofErr w:type="spellStart"/>
      <w:r w:rsidRPr="00E37C96">
        <w:rPr>
          <w:rFonts w:ascii="Arial" w:hAnsi="Arial" w:cs="Arial"/>
          <w:color w:val="000000"/>
          <w:sz w:val="20"/>
          <w:szCs w:val="20"/>
        </w:rPr>
        <w:t>templating</w:t>
      </w:r>
      <w:proofErr w:type="spellEnd"/>
      <w:r w:rsidRPr="00E37C96">
        <w:rPr>
          <w:rFonts w:ascii="Arial" w:hAnsi="Arial" w:cs="Arial"/>
          <w:color w:val="000000"/>
          <w:sz w:val="20"/>
          <w:szCs w:val="20"/>
        </w:rPr>
        <w:t xml:space="preserve"> systems like JSP, ASP, PHP and very easy to integrate with AJAX technology.</w:t>
      </w:r>
    </w:p>
    <w:p w14:paraId="592F71B5" w14:textId="77777777" w:rsidR="00852A66" w:rsidRDefault="00852A66" w:rsidP="00852A66">
      <w:pPr>
        <w:pStyle w:val="NormalWeb"/>
        <w:shd w:val="clear" w:color="auto" w:fill="FFFFFF"/>
        <w:ind w:left="360"/>
        <w:jc w:val="both"/>
        <w:rPr>
          <w:rFonts w:ascii="Verdana" w:hAnsi="Verdana"/>
          <w:color w:val="000000"/>
          <w:sz w:val="17"/>
          <w:szCs w:val="17"/>
        </w:rPr>
      </w:pPr>
      <w:r w:rsidRPr="00E37C96">
        <w:rPr>
          <w:rFonts w:ascii="Arial" w:hAnsi="Arial" w:cs="Arial"/>
          <w:color w:val="000000"/>
          <w:sz w:val="20"/>
          <w:szCs w:val="20"/>
        </w:rPr>
        <w:lastRenderedPageBreak/>
        <w:t xml:space="preserve">This subsystem is implemented in </w:t>
      </w:r>
      <w:proofErr w:type="spellStart"/>
      <w:r w:rsidRPr="00E37C96">
        <w:rPr>
          <w:rFonts w:ascii="Arial" w:hAnsi="Arial" w:cs="Arial"/>
          <w:color w:val="000000"/>
          <w:sz w:val="20"/>
          <w:szCs w:val="20"/>
        </w:rPr>
        <w:t>ActionView</w:t>
      </w:r>
      <w:proofErr w:type="spellEnd"/>
      <w:r w:rsidRPr="00E37C96">
        <w:rPr>
          <w:rFonts w:ascii="Arial" w:hAnsi="Arial" w:cs="Arial"/>
          <w:color w:val="000000"/>
          <w:sz w:val="20"/>
          <w:szCs w:val="20"/>
        </w:rPr>
        <w:t xml:space="preserve"> library which is an Embedded Ruby (</w:t>
      </w:r>
      <w:proofErr w:type="spellStart"/>
      <w:r w:rsidRPr="00E37C96">
        <w:rPr>
          <w:rFonts w:ascii="Arial" w:hAnsi="Arial" w:cs="Arial"/>
          <w:color w:val="000000"/>
          <w:sz w:val="20"/>
          <w:szCs w:val="20"/>
        </w:rPr>
        <w:t>ERb</w:t>
      </w:r>
      <w:proofErr w:type="spellEnd"/>
      <w:r w:rsidRPr="00E37C96">
        <w:rPr>
          <w:rFonts w:ascii="Arial" w:hAnsi="Arial" w:cs="Arial"/>
          <w:color w:val="000000"/>
          <w:sz w:val="20"/>
          <w:szCs w:val="20"/>
        </w:rPr>
        <w:t>) based system for defining presentation templates for data presentation. Every Web connection to a Rails application results in the displaying of a view.</w:t>
      </w:r>
      <w:r>
        <w:rPr>
          <w:rFonts w:ascii="Arial" w:hAnsi="Arial" w:cs="Arial"/>
          <w:color w:val="000000"/>
          <w:sz w:val="20"/>
          <w:szCs w:val="20"/>
        </w:rPr>
        <w:t xml:space="preserve"> </w:t>
      </w:r>
      <w:proofErr w:type="spellStart"/>
      <w:r>
        <w:rPr>
          <w:rFonts w:ascii="Arial" w:hAnsi="Arial" w:cs="Arial"/>
          <w:color w:val="000000"/>
          <w:sz w:val="20"/>
          <w:szCs w:val="20"/>
        </w:rPr>
        <w:t>ActionView</w:t>
      </w:r>
      <w:proofErr w:type="spellEnd"/>
      <w:r>
        <w:rPr>
          <w:rFonts w:ascii="Arial" w:hAnsi="Arial" w:cs="Arial"/>
          <w:color w:val="000000"/>
          <w:sz w:val="20"/>
          <w:szCs w:val="20"/>
        </w:rPr>
        <w:t xml:space="preserve"> is a GEM and it is located under </w:t>
      </w:r>
      <w:proofErr w:type="spellStart"/>
      <w:r>
        <w:rPr>
          <w:rFonts w:ascii="Arial" w:hAnsi="Arial" w:cs="Arial"/>
          <w:color w:val="000000"/>
          <w:sz w:val="20"/>
          <w:szCs w:val="20"/>
        </w:rPr>
        <w:t>rvm</w:t>
      </w:r>
      <w:proofErr w:type="spellEnd"/>
      <w:r>
        <w:rPr>
          <w:rFonts w:ascii="Arial" w:hAnsi="Arial" w:cs="Arial"/>
          <w:color w:val="000000"/>
          <w:sz w:val="20"/>
          <w:szCs w:val="20"/>
        </w:rPr>
        <w:t xml:space="preserve"> dependencies. It is a component of </w:t>
      </w:r>
      <w:proofErr w:type="spellStart"/>
      <w:r>
        <w:rPr>
          <w:rFonts w:ascii="Arial" w:hAnsi="Arial" w:cs="Arial"/>
          <w:color w:val="000000"/>
          <w:sz w:val="20"/>
          <w:szCs w:val="20"/>
        </w:rPr>
        <w:t>ActionPack</w:t>
      </w:r>
      <w:proofErr w:type="spellEnd"/>
      <w:r>
        <w:rPr>
          <w:rFonts w:ascii="Arial" w:hAnsi="Arial" w:cs="Arial"/>
          <w:color w:val="000000"/>
          <w:sz w:val="20"/>
          <w:szCs w:val="20"/>
        </w:rPr>
        <w:t xml:space="preserve"> GEM. Whenever rails is installed, </w:t>
      </w:r>
      <w:proofErr w:type="spellStart"/>
      <w:r>
        <w:rPr>
          <w:rFonts w:ascii="Arial" w:hAnsi="Arial" w:cs="Arial"/>
          <w:color w:val="000000"/>
          <w:sz w:val="20"/>
          <w:szCs w:val="20"/>
        </w:rPr>
        <w:t>ActionPack</w:t>
      </w:r>
      <w:proofErr w:type="spellEnd"/>
      <w:r>
        <w:rPr>
          <w:rFonts w:ascii="Arial" w:hAnsi="Arial" w:cs="Arial"/>
          <w:color w:val="000000"/>
          <w:sz w:val="20"/>
          <w:szCs w:val="20"/>
        </w:rPr>
        <w:t xml:space="preserve"> gets automatically installed as its runtime dependency.</w:t>
      </w:r>
    </w:p>
    <w:p w14:paraId="0C2A1AC1" w14:textId="77777777" w:rsidR="00852A66" w:rsidRPr="002E7363" w:rsidRDefault="00852A66" w:rsidP="00852A66">
      <w:pPr>
        <w:pStyle w:val="Heading3"/>
        <w:numPr>
          <w:ilvl w:val="0"/>
          <w:numId w:val="0"/>
        </w:numPr>
        <w:shd w:val="clear" w:color="auto" w:fill="FFFFFF"/>
        <w:rPr>
          <w:rFonts w:cs="Arial"/>
          <w:color w:val="000000"/>
          <w:sz w:val="22"/>
          <w:szCs w:val="22"/>
          <w:lang w:val="en-US"/>
        </w:rPr>
      </w:pPr>
      <w:r>
        <w:rPr>
          <w:rFonts w:ascii="Verdana" w:hAnsi="Verdana"/>
          <w:color w:val="000000"/>
          <w:sz w:val="18"/>
          <w:szCs w:val="18"/>
          <w:lang w:val="en-US"/>
        </w:rPr>
        <w:t xml:space="preserve">     </w:t>
      </w:r>
      <w:r>
        <w:rPr>
          <w:rFonts w:cs="Arial"/>
          <w:color w:val="000000"/>
          <w:sz w:val="22"/>
          <w:szCs w:val="22"/>
        </w:rPr>
        <w:t xml:space="preserve">Controller ( </w:t>
      </w:r>
      <w:proofErr w:type="spellStart"/>
      <w:r>
        <w:rPr>
          <w:rFonts w:cs="Arial"/>
          <w:color w:val="000000"/>
          <w:sz w:val="22"/>
          <w:szCs w:val="22"/>
        </w:rPr>
        <w:t>ActionController</w:t>
      </w:r>
      <w:proofErr w:type="spellEnd"/>
      <w:r>
        <w:rPr>
          <w:rFonts w:cs="Arial"/>
          <w:color w:val="000000"/>
          <w:sz w:val="22"/>
          <w:szCs w:val="22"/>
        </w:rPr>
        <w:t xml:space="preserve"> )</w:t>
      </w:r>
    </w:p>
    <w:p w14:paraId="4651041A" w14:textId="77777777"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The facil</w:t>
      </w:r>
      <w:r>
        <w:rPr>
          <w:rFonts w:ascii="Arial" w:hAnsi="Arial" w:cs="Arial"/>
          <w:color w:val="000000"/>
          <w:sz w:val="20"/>
          <w:szCs w:val="20"/>
        </w:rPr>
        <w:t xml:space="preserve">ity within the application </w:t>
      </w:r>
      <w:r w:rsidRPr="00E37C96">
        <w:rPr>
          <w:rFonts w:ascii="Arial" w:hAnsi="Arial" w:cs="Arial"/>
          <w:color w:val="000000"/>
          <w:sz w:val="20"/>
          <w:szCs w:val="20"/>
        </w:rPr>
        <w:t xml:space="preserve">directs traffic, on the one hand querying the models for specific data, and on the other hand organizing that data (searching, sorting, </w:t>
      </w:r>
      <w:r>
        <w:rPr>
          <w:rFonts w:ascii="Arial" w:hAnsi="Arial" w:cs="Arial"/>
          <w:color w:val="000000"/>
          <w:sz w:val="20"/>
          <w:szCs w:val="20"/>
        </w:rPr>
        <w:t>and messaging</w:t>
      </w:r>
      <w:r w:rsidRPr="00E37C96">
        <w:rPr>
          <w:rFonts w:ascii="Arial" w:hAnsi="Arial" w:cs="Arial"/>
          <w:color w:val="000000"/>
          <w:sz w:val="20"/>
          <w:szCs w:val="20"/>
        </w:rPr>
        <w:t xml:space="preserve"> it) into a form that fits the needs of a given view.</w:t>
      </w:r>
    </w:p>
    <w:p w14:paraId="2D1736CF" w14:textId="77777777" w:rsidR="00852A6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 xml:space="preserve">This subsystem is implemented in </w:t>
      </w:r>
      <w:proofErr w:type="spellStart"/>
      <w:r w:rsidRPr="00E37C96">
        <w:rPr>
          <w:rFonts w:ascii="Arial" w:hAnsi="Arial" w:cs="Arial"/>
          <w:color w:val="000000"/>
          <w:sz w:val="20"/>
          <w:szCs w:val="20"/>
        </w:rPr>
        <w:t>ActionController</w:t>
      </w:r>
      <w:proofErr w:type="spellEnd"/>
      <w:r w:rsidRPr="00E37C96">
        <w:rPr>
          <w:rFonts w:ascii="Arial" w:hAnsi="Arial" w:cs="Arial"/>
          <w:color w:val="000000"/>
          <w:sz w:val="20"/>
          <w:szCs w:val="20"/>
        </w:rPr>
        <w:t xml:space="preserve"> which is a data broker sitting between </w:t>
      </w:r>
      <w:proofErr w:type="spellStart"/>
      <w:r w:rsidRPr="00E37C96">
        <w:rPr>
          <w:rFonts w:ascii="Arial" w:hAnsi="Arial" w:cs="Arial"/>
          <w:color w:val="000000"/>
          <w:sz w:val="20"/>
          <w:szCs w:val="20"/>
        </w:rPr>
        <w:t>ActiveRecord</w:t>
      </w:r>
      <w:proofErr w:type="spellEnd"/>
      <w:r w:rsidRPr="00E37C96">
        <w:rPr>
          <w:rFonts w:ascii="Arial" w:hAnsi="Arial" w:cs="Arial"/>
          <w:color w:val="000000"/>
          <w:sz w:val="20"/>
          <w:szCs w:val="20"/>
        </w:rPr>
        <w:t xml:space="preserve"> (the database interface) and </w:t>
      </w:r>
      <w:proofErr w:type="spellStart"/>
      <w:r w:rsidRPr="00E37C96">
        <w:rPr>
          <w:rFonts w:ascii="Arial" w:hAnsi="Arial" w:cs="Arial"/>
          <w:color w:val="000000"/>
          <w:sz w:val="20"/>
          <w:szCs w:val="20"/>
        </w:rPr>
        <w:t>ActionView</w:t>
      </w:r>
      <w:proofErr w:type="spellEnd"/>
      <w:r w:rsidRPr="00E37C96">
        <w:rPr>
          <w:rFonts w:ascii="Arial" w:hAnsi="Arial" w:cs="Arial"/>
          <w:color w:val="000000"/>
          <w:sz w:val="20"/>
          <w:szCs w:val="20"/>
        </w:rPr>
        <w:t xml:space="preserve"> (the presentation engine).</w:t>
      </w:r>
    </w:p>
    <w:p w14:paraId="6E9E631C" w14:textId="77777777" w:rsidR="00852A66" w:rsidRPr="00E37C96" w:rsidRDefault="00852A66" w:rsidP="00852A66">
      <w:pPr>
        <w:pStyle w:val="NormalWeb"/>
        <w:shd w:val="clear" w:color="auto" w:fill="FFFFFF"/>
        <w:ind w:left="360"/>
        <w:jc w:val="both"/>
        <w:rPr>
          <w:rFonts w:ascii="Arial" w:hAnsi="Arial" w:cs="Arial"/>
          <w:color w:val="000000"/>
          <w:sz w:val="20"/>
          <w:szCs w:val="20"/>
        </w:rPr>
      </w:pPr>
      <w:proofErr w:type="spellStart"/>
      <w:r>
        <w:rPr>
          <w:rFonts w:ascii="Arial" w:hAnsi="Arial" w:cs="Arial"/>
          <w:color w:val="000000"/>
          <w:sz w:val="20"/>
          <w:szCs w:val="20"/>
        </w:rPr>
        <w:t>ActionController</w:t>
      </w:r>
      <w:proofErr w:type="spellEnd"/>
      <w:r>
        <w:rPr>
          <w:rFonts w:ascii="Arial" w:hAnsi="Arial" w:cs="Arial"/>
          <w:color w:val="000000"/>
          <w:sz w:val="20"/>
          <w:szCs w:val="20"/>
        </w:rPr>
        <w:t xml:space="preserve"> is a GEM and it is located under </w:t>
      </w:r>
      <w:proofErr w:type="spellStart"/>
      <w:r>
        <w:rPr>
          <w:rFonts w:ascii="Arial" w:hAnsi="Arial" w:cs="Arial"/>
          <w:color w:val="000000"/>
          <w:sz w:val="20"/>
          <w:szCs w:val="20"/>
        </w:rPr>
        <w:t>rvm</w:t>
      </w:r>
      <w:proofErr w:type="spellEnd"/>
      <w:r>
        <w:rPr>
          <w:rFonts w:ascii="Arial" w:hAnsi="Arial" w:cs="Arial"/>
          <w:color w:val="000000"/>
          <w:sz w:val="20"/>
          <w:szCs w:val="20"/>
        </w:rPr>
        <w:t xml:space="preserve"> dependencies. It is a component of </w:t>
      </w:r>
      <w:proofErr w:type="spellStart"/>
      <w:r>
        <w:rPr>
          <w:rFonts w:ascii="Arial" w:hAnsi="Arial" w:cs="Arial"/>
          <w:color w:val="000000"/>
          <w:sz w:val="20"/>
          <w:szCs w:val="20"/>
        </w:rPr>
        <w:t>ActionPack</w:t>
      </w:r>
      <w:proofErr w:type="spellEnd"/>
      <w:r>
        <w:rPr>
          <w:rFonts w:ascii="Arial" w:hAnsi="Arial" w:cs="Arial"/>
          <w:color w:val="000000"/>
          <w:sz w:val="20"/>
          <w:szCs w:val="20"/>
        </w:rPr>
        <w:t xml:space="preserve"> GEM. Whenever rails is installed, </w:t>
      </w:r>
      <w:proofErr w:type="spellStart"/>
      <w:r>
        <w:rPr>
          <w:rFonts w:ascii="Arial" w:hAnsi="Arial" w:cs="Arial"/>
          <w:color w:val="000000"/>
          <w:sz w:val="20"/>
          <w:szCs w:val="20"/>
        </w:rPr>
        <w:t>ActionPack</w:t>
      </w:r>
      <w:proofErr w:type="spellEnd"/>
      <w:r>
        <w:rPr>
          <w:rFonts w:ascii="Arial" w:hAnsi="Arial" w:cs="Arial"/>
          <w:color w:val="000000"/>
          <w:sz w:val="20"/>
          <w:szCs w:val="20"/>
        </w:rPr>
        <w:t xml:space="preserve"> gets automatically installed as its runtime dependency.</w:t>
      </w:r>
    </w:p>
    <w:p w14:paraId="4D4D270D" w14:textId="77777777" w:rsidR="00852A66" w:rsidRDefault="00852A66" w:rsidP="00852A66">
      <w:pPr>
        <w:pStyle w:val="BodyText"/>
        <w:ind w:left="330"/>
        <w:rPr>
          <w:lang w:eastAsia="x-none"/>
        </w:rPr>
      </w:pPr>
      <w:r>
        <w:rPr>
          <w:lang w:eastAsia="x-none"/>
        </w:rPr>
        <w:t xml:space="preserve">When user requests the </w:t>
      </w:r>
      <w:proofErr w:type="spellStart"/>
      <w:proofErr w:type="gramStart"/>
      <w:r>
        <w:rPr>
          <w:lang w:eastAsia="x-none"/>
        </w:rPr>
        <w:t>url</w:t>
      </w:r>
      <w:proofErr w:type="spellEnd"/>
      <w:proofErr w:type="gramEnd"/>
      <w:r>
        <w:rPr>
          <w:lang w:eastAsia="x-none"/>
        </w:rPr>
        <w:t>, controller parses the request, route and dispatch it to the appropriate method with the help of dispatcher, asks for model data and gives that data to view component. Controller also manages sessions, caching of data, view helpers.</w:t>
      </w:r>
    </w:p>
    <w:p w14:paraId="23DFFD8F" w14:textId="77777777" w:rsidR="00852A66" w:rsidRDefault="00852A66" w:rsidP="00852A66">
      <w:pPr>
        <w:pStyle w:val="BodyText"/>
        <w:ind w:left="330"/>
        <w:rPr>
          <w:lang w:eastAsia="x-none"/>
        </w:rPr>
      </w:pPr>
    </w:p>
    <w:p w14:paraId="630F16A3" w14:textId="77777777" w:rsidR="00852A66" w:rsidRPr="009B0FE4" w:rsidRDefault="00852A66" w:rsidP="00852A66">
      <w:pPr>
        <w:pStyle w:val="BodyText"/>
        <w:ind w:left="330"/>
        <w:rPr>
          <w:i/>
          <w:color w:val="1F497D"/>
          <w:u w:val="single"/>
          <w:lang w:eastAsia="x-none"/>
        </w:rPr>
      </w:pPr>
      <w:r w:rsidRPr="009B0FE4">
        <w:rPr>
          <w:i/>
          <w:color w:val="1F497D"/>
          <w:u w:val="single"/>
          <w:lang w:eastAsia="x-none"/>
        </w:rPr>
        <w:t xml:space="preserve">Directory Representation </w:t>
      </w:r>
      <w:proofErr w:type="gramStart"/>
      <w:r w:rsidRPr="009B0FE4">
        <w:rPr>
          <w:i/>
          <w:color w:val="1F497D"/>
          <w:u w:val="single"/>
          <w:lang w:eastAsia="x-none"/>
        </w:rPr>
        <w:t>for  Rails</w:t>
      </w:r>
      <w:proofErr w:type="gramEnd"/>
      <w:r w:rsidRPr="009B0FE4">
        <w:rPr>
          <w:i/>
          <w:color w:val="1F497D"/>
          <w:u w:val="single"/>
          <w:lang w:eastAsia="x-none"/>
        </w:rPr>
        <w:t xml:space="preserve"> MVC Framework:</w:t>
      </w:r>
    </w:p>
    <w:p w14:paraId="54E45430" w14:textId="77777777" w:rsidR="00852A66" w:rsidRDefault="00852A66" w:rsidP="00852A66">
      <w:pPr>
        <w:pStyle w:val="BodyText"/>
        <w:ind w:left="330"/>
        <w:rPr>
          <w:rFonts w:cs="Arial"/>
          <w:color w:val="000000"/>
          <w:shd w:val="clear" w:color="auto" w:fill="FFFFFF"/>
        </w:rPr>
      </w:pPr>
      <w:r w:rsidRPr="00382D45">
        <w:rPr>
          <w:rFonts w:cs="Arial"/>
          <w:color w:val="000000"/>
          <w:shd w:val="clear" w:color="auto" w:fill="FFFFFF"/>
        </w:rPr>
        <w:t xml:space="preserve">Assuming a standard, default installation over Linux, </w:t>
      </w:r>
      <w:proofErr w:type="spellStart"/>
      <w:r>
        <w:rPr>
          <w:rFonts w:cs="Arial"/>
          <w:color w:val="000000"/>
          <w:shd w:val="clear" w:color="auto" w:fill="FFFFFF"/>
        </w:rPr>
        <w:t>ActiveRecord</w:t>
      </w:r>
      <w:proofErr w:type="spellEnd"/>
      <w:r>
        <w:rPr>
          <w:rFonts w:cs="Arial"/>
          <w:color w:val="000000"/>
          <w:shd w:val="clear" w:color="auto" w:fill="FFFFFF"/>
        </w:rPr>
        <w:t xml:space="preserve">, </w:t>
      </w:r>
      <w:proofErr w:type="spellStart"/>
      <w:r>
        <w:rPr>
          <w:rFonts w:cs="Arial"/>
          <w:color w:val="000000"/>
          <w:shd w:val="clear" w:color="auto" w:fill="FFFFFF"/>
        </w:rPr>
        <w:t>ActionView</w:t>
      </w:r>
      <w:proofErr w:type="spellEnd"/>
      <w:r>
        <w:rPr>
          <w:rFonts w:cs="Arial"/>
          <w:color w:val="000000"/>
          <w:shd w:val="clear" w:color="auto" w:fill="FFFFFF"/>
        </w:rPr>
        <w:t xml:space="preserve"> and </w:t>
      </w:r>
      <w:proofErr w:type="spellStart"/>
      <w:r>
        <w:rPr>
          <w:rFonts w:cs="Arial"/>
          <w:color w:val="000000"/>
          <w:shd w:val="clear" w:color="auto" w:fill="FFFFFF"/>
        </w:rPr>
        <w:t>ActionController</w:t>
      </w:r>
      <w:proofErr w:type="spellEnd"/>
      <w:r>
        <w:rPr>
          <w:rFonts w:cs="Arial"/>
          <w:color w:val="000000"/>
          <w:shd w:val="clear" w:color="auto" w:fill="FFFFFF"/>
        </w:rPr>
        <w:t xml:space="preserve"> libraries/gems </w:t>
      </w:r>
      <w:r w:rsidRPr="00382D45">
        <w:rPr>
          <w:rFonts w:cs="Arial"/>
          <w:color w:val="000000"/>
          <w:shd w:val="clear" w:color="auto" w:fill="FFFFFF"/>
        </w:rPr>
        <w:t xml:space="preserve">can </w:t>
      </w:r>
      <w:r>
        <w:rPr>
          <w:rFonts w:cs="Arial"/>
          <w:color w:val="000000"/>
          <w:shd w:val="clear" w:color="auto" w:fill="FFFFFF"/>
        </w:rPr>
        <w:t xml:space="preserve">be find </w:t>
      </w:r>
      <w:r w:rsidRPr="00382D45">
        <w:rPr>
          <w:rFonts w:cs="Arial"/>
          <w:color w:val="000000"/>
          <w:shd w:val="clear" w:color="auto" w:fill="FFFFFF"/>
        </w:rPr>
        <w:t>like this:</w:t>
      </w:r>
    </w:p>
    <w:p w14:paraId="567EA1A2" w14:textId="77777777" w:rsidR="00852A66" w:rsidRDefault="00852A66" w:rsidP="00852A66">
      <w:pPr>
        <w:pStyle w:val="BodyText"/>
        <w:ind w:left="330"/>
        <w:rPr>
          <w:rFonts w:cs="Arial"/>
          <w:color w:val="000000"/>
          <w:shd w:val="clear" w:color="auto" w:fill="FFFFFF"/>
        </w:rPr>
      </w:pPr>
      <w:r>
        <w:rPr>
          <w:rFonts w:cs="Arial"/>
          <w:color w:val="000000"/>
          <w:shd w:val="clear" w:color="auto" w:fill="FFFFFF"/>
        </w:rPr>
        <w:t>$&gt; cd /</w:t>
      </w:r>
      <w:proofErr w:type="spellStart"/>
      <w:r>
        <w:rPr>
          <w:rFonts w:cs="Arial"/>
          <w:color w:val="000000"/>
          <w:shd w:val="clear" w:color="auto" w:fill="FFFFFF"/>
        </w:rPr>
        <w:t>usr</w:t>
      </w:r>
      <w:proofErr w:type="spellEnd"/>
      <w:r>
        <w:rPr>
          <w:rFonts w:cs="Arial"/>
          <w:color w:val="000000"/>
          <w:shd w:val="clear" w:color="auto" w:fill="FFFFFF"/>
        </w:rPr>
        <w:t>/local/lib/ruby/gems/1.9/gems</w:t>
      </w:r>
    </w:p>
    <w:p w14:paraId="530BA8C7" w14:textId="77777777" w:rsidR="00852A66" w:rsidRDefault="00852A66" w:rsidP="00852A66">
      <w:pPr>
        <w:pStyle w:val="BodyText"/>
        <w:ind w:left="330"/>
        <w:rPr>
          <w:rFonts w:cs="Arial"/>
          <w:color w:val="000000"/>
          <w:shd w:val="clear" w:color="auto" w:fill="FFFFFF"/>
        </w:rPr>
      </w:pPr>
      <w:r>
        <w:rPr>
          <w:rFonts w:cs="Arial"/>
          <w:color w:val="000000"/>
          <w:shd w:val="clear" w:color="auto" w:fill="FFFFFF"/>
        </w:rPr>
        <w:t xml:space="preserve">$&gt; </w:t>
      </w:r>
      <w:proofErr w:type="spellStart"/>
      <w:r>
        <w:rPr>
          <w:rFonts w:cs="Arial"/>
          <w:color w:val="000000"/>
          <w:shd w:val="clear" w:color="auto" w:fill="FFFFFF"/>
        </w:rPr>
        <w:t>ls</w:t>
      </w:r>
      <w:proofErr w:type="spellEnd"/>
      <w:r>
        <w:rPr>
          <w:rFonts w:cs="Arial"/>
          <w:color w:val="000000"/>
          <w:shd w:val="clear" w:color="auto" w:fill="FFFFFF"/>
        </w:rPr>
        <w:t xml:space="preserve"> </w:t>
      </w:r>
    </w:p>
    <w:p w14:paraId="0156CDD6" w14:textId="77777777" w:rsidR="00852A66" w:rsidRDefault="00852A66" w:rsidP="00852A66">
      <w:pPr>
        <w:pStyle w:val="BodyText"/>
        <w:ind w:left="330"/>
        <w:rPr>
          <w:rFonts w:cs="Arial"/>
          <w:color w:val="000000"/>
          <w:shd w:val="clear" w:color="auto" w:fill="FFFFFF"/>
        </w:rPr>
      </w:pPr>
    </w:p>
    <w:p w14:paraId="7A2341A9" w14:textId="77777777" w:rsidR="00852A66" w:rsidRDefault="00852A66" w:rsidP="00852A66">
      <w:pPr>
        <w:pStyle w:val="BodyText"/>
        <w:ind w:left="330"/>
        <w:rPr>
          <w:rFonts w:cs="Arial"/>
          <w:color w:val="000000"/>
          <w:shd w:val="clear" w:color="auto" w:fill="FFFFFF"/>
        </w:rPr>
      </w:pPr>
      <w:r>
        <w:rPr>
          <w:rFonts w:cs="Arial"/>
          <w:color w:val="000000"/>
          <w:shd w:val="clear" w:color="auto" w:fill="FFFFFF"/>
        </w:rPr>
        <w:t>Many sub-directories including following will be seen:</w:t>
      </w:r>
    </w:p>
    <w:p w14:paraId="359AF612" w14:textId="77777777"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proofErr w:type="spellStart"/>
      <w:r w:rsidRPr="00DE12C0">
        <w:rPr>
          <w:rFonts w:eastAsia="Times New Roman" w:cs="Arial"/>
          <w:color w:val="000000"/>
        </w:rPr>
        <w:t>actionpack-x.y.z</w:t>
      </w:r>
      <w:proofErr w:type="spellEnd"/>
    </w:p>
    <w:p w14:paraId="14DED15B" w14:textId="77777777"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proofErr w:type="spellStart"/>
      <w:r w:rsidRPr="00DE12C0">
        <w:rPr>
          <w:rFonts w:eastAsia="Times New Roman" w:cs="Arial"/>
          <w:color w:val="000000"/>
        </w:rPr>
        <w:t>activerecord-x.y.z</w:t>
      </w:r>
      <w:proofErr w:type="spellEnd"/>
    </w:p>
    <w:p w14:paraId="4312481B" w14:textId="77777777"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rails-</w:t>
      </w:r>
      <w:proofErr w:type="spellStart"/>
      <w:r w:rsidRPr="00DE12C0">
        <w:rPr>
          <w:rFonts w:eastAsia="Times New Roman" w:cs="Arial"/>
          <w:color w:val="000000"/>
        </w:rPr>
        <w:t>x.y.z</w:t>
      </w:r>
      <w:proofErr w:type="spellEnd"/>
    </w:p>
    <w:p w14:paraId="2F65088E" w14:textId="77777777" w:rsidR="00852A66" w:rsidRDefault="00852A66" w:rsidP="00852A66">
      <w:pPr>
        <w:pStyle w:val="BodyText"/>
        <w:ind w:left="330"/>
        <w:rPr>
          <w:rFonts w:cs="Arial"/>
          <w:color w:val="000000"/>
          <w:shd w:val="clear" w:color="auto" w:fill="FFFFFF"/>
        </w:rPr>
      </w:pPr>
      <w:proofErr w:type="spellStart"/>
      <w:proofErr w:type="gramStart"/>
      <w:r>
        <w:rPr>
          <w:rFonts w:cs="Arial"/>
          <w:color w:val="000000"/>
          <w:shd w:val="clear" w:color="auto" w:fill="FFFFFF"/>
        </w:rPr>
        <w:t>activerecord-x.y.z</w:t>
      </w:r>
      <w:proofErr w:type="spellEnd"/>
      <w:proofErr w:type="gramEnd"/>
      <w:r>
        <w:rPr>
          <w:rFonts w:cs="Arial"/>
          <w:color w:val="000000"/>
          <w:shd w:val="clear" w:color="auto" w:fill="FFFFFF"/>
        </w:rPr>
        <w:t xml:space="preserve"> is the actual </w:t>
      </w:r>
      <w:proofErr w:type="spellStart"/>
      <w:r>
        <w:rPr>
          <w:rFonts w:cs="Arial"/>
          <w:color w:val="000000"/>
          <w:shd w:val="clear" w:color="auto" w:fill="FFFFFF"/>
        </w:rPr>
        <w:t>ActiveRecord</w:t>
      </w:r>
      <w:proofErr w:type="spellEnd"/>
      <w:r>
        <w:rPr>
          <w:rFonts w:cs="Arial"/>
          <w:color w:val="000000"/>
          <w:shd w:val="clear" w:color="auto" w:fill="FFFFFF"/>
        </w:rPr>
        <w:t xml:space="preserve"> library.</w:t>
      </w:r>
    </w:p>
    <w:p w14:paraId="5205F3C5" w14:textId="77777777" w:rsidR="00852A66" w:rsidRDefault="00852A66" w:rsidP="00852A66">
      <w:pPr>
        <w:pStyle w:val="BodyText"/>
        <w:ind w:left="330"/>
        <w:rPr>
          <w:rFonts w:cs="Arial"/>
          <w:color w:val="000000"/>
          <w:shd w:val="clear" w:color="auto" w:fill="FFFFFF"/>
        </w:rPr>
      </w:pPr>
      <w:r>
        <w:rPr>
          <w:rFonts w:cs="Arial"/>
          <w:color w:val="000000"/>
          <w:shd w:val="clear" w:color="auto" w:fill="FFFFFF"/>
        </w:rPr>
        <w:t xml:space="preserve">While </w:t>
      </w:r>
      <w:proofErr w:type="spellStart"/>
      <w:r>
        <w:rPr>
          <w:rFonts w:cs="Arial"/>
          <w:color w:val="000000"/>
          <w:shd w:val="clear" w:color="auto" w:fill="FFFFFF"/>
        </w:rPr>
        <w:t>ActionView</w:t>
      </w:r>
      <w:proofErr w:type="spellEnd"/>
      <w:r>
        <w:rPr>
          <w:rFonts w:cs="Arial"/>
          <w:color w:val="000000"/>
          <w:shd w:val="clear" w:color="auto" w:fill="FFFFFF"/>
        </w:rPr>
        <w:t xml:space="preserve"> and </w:t>
      </w:r>
      <w:proofErr w:type="spellStart"/>
      <w:r>
        <w:rPr>
          <w:rFonts w:cs="Arial"/>
          <w:color w:val="000000"/>
          <w:shd w:val="clear" w:color="auto" w:fill="FFFFFF"/>
        </w:rPr>
        <w:t>ActionController</w:t>
      </w:r>
      <w:proofErr w:type="spellEnd"/>
      <w:r>
        <w:rPr>
          <w:rFonts w:cs="Arial"/>
          <w:color w:val="000000"/>
          <w:shd w:val="clear" w:color="auto" w:fill="FFFFFF"/>
        </w:rPr>
        <w:t xml:space="preserve"> can be find under </w:t>
      </w:r>
      <w:proofErr w:type="spellStart"/>
      <w:r>
        <w:rPr>
          <w:rFonts w:cs="Arial"/>
          <w:color w:val="000000"/>
          <w:shd w:val="clear" w:color="auto" w:fill="FFFFFF"/>
        </w:rPr>
        <w:t>actionpack-x.y.z</w:t>
      </w:r>
      <w:proofErr w:type="spellEnd"/>
      <w:r>
        <w:rPr>
          <w:rFonts w:cs="Arial"/>
          <w:color w:val="000000"/>
          <w:shd w:val="clear" w:color="auto" w:fill="FFFFFF"/>
        </w:rPr>
        <w:t xml:space="preserve"> library.</w:t>
      </w:r>
    </w:p>
    <w:p w14:paraId="4965B1A5" w14:textId="77777777" w:rsidR="00733D6E" w:rsidRDefault="00733D6E"/>
    <w:p w14:paraId="5D5CE20E" w14:textId="77777777" w:rsidR="00852A66" w:rsidRDefault="00852A66" w:rsidP="00852A66">
      <w:pPr>
        <w:pStyle w:val="Heading2"/>
        <w:rPr>
          <w:lang w:val="en-US"/>
        </w:rPr>
      </w:pPr>
      <w:r>
        <w:rPr>
          <w:lang w:val="en-US"/>
        </w:rPr>
        <w:t>Logical Sub-system</w:t>
      </w:r>
    </w:p>
    <w:p w14:paraId="4F590821" w14:textId="77777777" w:rsidR="00852A66" w:rsidRDefault="00852A66" w:rsidP="00852A66">
      <w:pPr>
        <w:rPr>
          <w:ins w:id="12" w:author="Chiu, Eric" w:date="2014-01-06T13:09:00Z"/>
        </w:rPr>
      </w:pPr>
      <w:r>
        <w:t>A Logical System may have one or more sub-systems associated with it. Following section will list all the identified subsystem and describe each individual subsystem.</w:t>
      </w:r>
    </w:p>
    <w:p w14:paraId="2599BA0C" w14:textId="77777777" w:rsidR="00C16D0F" w:rsidRDefault="00C16D0F" w:rsidP="00852A66">
      <w:pPr>
        <w:rPr>
          <w:ins w:id="13" w:author="Chiu, Eric" w:date="2014-01-06T13:09:00Z"/>
        </w:rPr>
      </w:pPr>
    </w:p>
    <w:p w14:paraId="158332F5" w14:textId="77777777" w:rsidR="00C16D0F" w:rsidRDefault="00C16D0F" w:rsidP="00852A66">
      <w:pPr>
        <w:rPr>
          <w:ins w:id="14" w:author="Chiu, Eric" w:date="2014-01-06T13:09:00Z"/>
        </w:rPr>
      </w:pPr>
      <w:commentRangeStart w:id="15"/>
      <w:ins w:id="16" w:author="Chiu, Eric" w:date="2014-01-06T13:09:00Z">
        <w:r>
          <w:t>The system is comprised of the following sub-systems; the details of each sub-system will be described in further details in the subsequent sections.</w:t>
        </w:r>
      </w:ins>
      <w:commentRangeEnd w:id="15"/>
      <w:ins w:id="17" w:author="Chiu, Eric" w:date="2014-01-06T13:13:00Z">
        <w:r w:rsidR="0043307A">
          <w:rPr>
            <w:rStyle w:val="CommentReference"/>
          </w:rPr>
          <w:commentReference w:id="15"/>
        </w:r>
      </w:ins>
    </w:p>
    <w:tbl>
      <w:tblPr>
        <w:tblStyle w:val="TableGrid"/>
        <w:tblW w:w="0" w:type="auto"/>
        <w:tblLook w:val="04A0" w:firstRow="1" w:lastRow="0" w:firstColumn="1" w:lastColumn="0" w:noHBand="0" w:noVBand="1"/>
      </w:tblPr>
      <w:tblGrid>
        <w:gridCol w:w="2394"/>
        <w:gridCol w:w="2394"/>
        <w:gridCol w:w="2394"/>
        <w:gridCol w:w="2394"/>
      </w:tblGrid>
      <w:tr w:rsidR="00C16D0F" w14:paraId="7ED024C4" w14:textId="77777777" w:rsidTr="00C16D0F">
        <w:trPr>
          <w:ins w:id="18" w:author="Chiu, Eric" w:date="2014-01-06T13:09:00Z"/>
        </w:trPr>
        <w:tc>
          <w:tcPr>
            <w:tcW w:w="2394" w:type="dxa"/>
          </w:tcPr>
          <w:p w14:paraId="65469740" w14:textId="77777777" w:rsidR="00C16D0F" w:rsidRDefault="00C16D0F" w:rsidP="00852A66">
            <w:pPr>
              <w:rPr>
                <w:ins w:id="19" w:author="Chiu, Eric" w:date="2014-01-06T13:09:00Z"/>
              </w:rPr>
            </w:pPr>
            <w:ins w:id="20" w:author="Chiu, Eric" w:date="2014-01-06T13:09:00Z">
              <w:r>
                <w:lastRenderedPageBreak/>
                <w:t>Sub-System</w:t>
              </w:r>
            </w:ins>
          </w:p>
        </w:tc>
        <w:tc>
          <w:tcPr>
            <w:tcW w:w="2394" w:type="dxa"/>
          </w:tcPr>
          <w:p w14:paraId="60255F92" w14:textId="77777777" w:rsidR="00C16D0F" w:rsidRDefault="00C16D0F" w:rsidP="00852A66">
            <w:pPr>
              <w:rPr>
                <w:ins w:id="21" w:author="Chiu, Eric" w:date="2014-01-06T13:09:00Z"/>
              </w:rPr>
            </w:pPr>
            <w:ins w:id="22" w:author="Chiu, Eric" w:date="2014-01-06T13:10:00Z">
              <w:r>
                <w:t>Purpose</w:t>
              </w:r>
            </w:ins>
          </w:p>
        </w:tc>
        <w:tc>
          <w:tcPr>
            <w:tcW w:w="2394" w:type="dxa"/>
          </w:tcPr>
          <w:p w14:paraId="14D03E68" w14:textId="77777777" w:rsidR="00C16D0F" w:rsidRDefault="00C16D0F" w:rsidP="00852A66">
            <w:pPr>
              <w:rPr>
                <w:ins w:id="23" w:author="Chiu, Eric" w:date="2014-01-06T13:09:00Z"/>
              </w:rPr>
            </w:pPr>
            <w:ins w:id="24" w:author="Chiu, Eric" w:date="2014-01-06T13:10:00Z">
              <w:r>
                <w:t>Primary classes</w:t>
              </w:r>
            </w:ins>
          </w:p>
        </w:tc>
        <w:tc>
          <w:tcPr>
            <w:tcW w:w="2394" w:type="dxa"/>
          </w:tcPr>
          <w:p w14:paraId="13F6D182" w14:textId="77777777" w:rsidR="00C16D0F" w:rsidRDefault="00C16D0F" w:rsidP="00852A66">
            <w:pPr>
              <w:rPr>
                <w:ins w:id="25" w:author="Chiu, Eric" w:date="2014-01-06T13:09:00Z"/>
              </w:rPr>
            </w:pPr>
            <w:ins w:id="26" w:author="Chiu, Eric" w:date="2014-01-06T13:10:00Z">
              <w:r>
                <w:t>Major dependencies</w:t>
              </w:r>
            </w:ins>
          </w:p>
        </w:tc>
      </w:tr>
      <w:tr w:rsidR="00C16D0F" w14:paraId="5C57BA87" w14:textId="77777777" w:rsidTr="00C16D0F">
        <w:trPr>
          <w:ins w:id="27" w:author="Chiu, Eric" w:date="2014-01-06T13:09:00Z"/>
        </w:trPr>
        <w:tc>
          <w:tcPr>
            <w:tcW w:w="2394" w:type="dxa"/>
          </w:tcPr>
          <w:p w14:paraId="121F6A6B" w14:textId="77777777" w:rsidR="00C16D0F" w:rsidRDefault="00C16D0F" w:rsidP="00852A66">
            <w:pPr>
              <w:rPr>
                <w:ins w:id="28" w:author="Chiu, Eric" w:date="2014-01-06T13:09:00Z"/>
              </w:rPr>
            </w:pPr>
            <w:ins w:id="29" w:author="Chiu, Eric" w:date="2014-01-06T13:10:00Z">
              <w:r>
                <w:t>Account Activation &amp; Login</w:t>
              </w:r>
            </w:ins>
          </w:p>
        </w:tc>
        <w:tc>
          <w:tcPr>
            <w:tcW w:w="2394" w:type="dxa"/>
          </w:tcPr>
          <w:p w14:paraId="5A423E0C" w14:textId="77777777" w:rsidR="00C16D0F" w:rsidRDefault="00C16D0F" w:rsidP="00852A66">
            <w:pPr>
              <w:rPr>
                <w:ins w:id="30" w:author="Chiu, Eric" w:date="2014-01-06T13:09:00Z"/>
              </w:rPr>
            </w:pPr>
            <w:ins w:id="31" w:author="Chiu, Eric" w:date="2014-01-06T13:10:00Z">
              <w:r>
                <w:t>Account management</w:t>
              </w:r>
            </w:ins>
          </w:p>
        </w:tc>
        <w:tc>
          <w:tcPr>
            <w:tcW w:w="2394" w:type="dxa"/>
          </w:tcPr>
          <w:p w14:paraId="3A532E86" w14:textId="77777777" w:rsidR="00C16D0F" w:rsidRDefault="00C16D0F" w:rsidP="00852A66">
            <w:pPr>
              <w:rPr>
                <w:ins w:id="32" w:author="Chiu, Eric" w:date="2014-01-06T13:09:00Z"/>
              </w:rPr>
            </w:pPr>
            <w:ins w:id="33" w:author="Chiu, Eric" w:date="2014-01-06T13:10:00Z">
              <w:r>
                <w:t>Devise Gem</w:t>
              </w:r>
            </w:ins>
            <w:ins w:id="34" w:author="Chiu, Eric" w:date="2014-01-06T13:12:00Z">
              <w:r>
                <w:t xml:space="preserve"> (public domain)</w:t>
              </w:r>
            </w:ins>
          </w:p>
        </w:tc>
        <w:tc>
          <w:tcPr>
            <w:tcW w:w="2394" w:type="dxa"/>
          </w:tcPr>
          <w:p w14:paraId="242C8E31" w14:textId="77777777" w:rsidR="00C16D0F" w:rsidRDefault="0043307A" w:rsidP="00852A66">
            <w:pPr>
              <w:rPr>
                <w:ins w:id="35" w:author="Chiu, Eric" w:date="2014-01-06T13:09:00Z"/>
              </w:rPr>
            </w:pPr>
            <w:proofErr w:type="spellStart"/>
            <w:ins w:id="36" w:author="Chiu, Eric" w:date="2014-01-06T13:13:00Z">
              <w:r>
                <w:t>ActiveRecords</w:t>
              </w:r>
              <w:proofErr w:type="spellEnd"/>
              <w:r>
                <w:t xml:space="preserve"> Gem</w:t>
              </w:r>
            </w:ins>
          </w:p>
        </w:tc>
      </w:tr>
      <w:tr w:rsidR="0043307A" w14:paraId="479F6C4E" w14:textId="77777777" w:rsidTr="00C16D0F">
        <w:trPr>
          <w:ins w:id="37" w:author="Chiu, Eric" w:date="2014-01-06T13:19:00Z"/>
        </w:trPr>
        <w:tc>
          <w:tcPr>
            <w:tcW w:w="2394" w:type="dxa"/>
          </w:tcPr>
          <w:p w14:paraId="2C9BA6E2" w14:textId="77777777" w:rsidR="0043307A" w:rsidRDefault="0043307A" w:rsidP="00852A66">
            <w:pPr>
              <w:rPr>
                <w:ins w:id="38" w:author="Chiu, Eric" w:date="2014-01-06T13:19:00Z"/>
              </w:rPr>
            </w:pPr>
            <w:ins w:id="39" w:author="Chiu, Eric" w:date="2014-01-06T13:19:00Z">
              <w:r>
                <w:t>Document Management</w:t>
              </w:r>
            </w:ins>
          </w:p>
        </w:tc>
        <w:tc>
          <w:tcPr>
            <w:tcW w:w="2394" w:type="dxa"/>
          </w:tcPr>
          <w:p w14:paraId="6A5DFDC5" w14:textId="77777777" w:rsidR="0043307A" w:rsidRDefault="0043307A" w:rsidP="00852A66">
            <w:pPr>
              <w:rPr>
                <w:ins w:id="40" w:author="Chiu, Eric" w:date="2014-01-06T13:19:00Z"/>
              </w:rPr>
            </w:pPr>
            <w:ins w:id="41" w:author="Chiu, Eric" w:date="2014-01-06T13:19:00Z">
              <w:r>
                <w:t>Manage to import and retrieval of documents (based on trials/countries/sites)</w:t>
              </w:r>
            </w:ins>
          </w:p>
        </w:tc>
        <w:tc>
          <w:tcPr>
            <w:tcW w:w="2394" w:type="dxa"/>
          </w:tcPr>
          <w:p w14:paraId="32DD6E52" w14:textId="77777777" w:rsidR="0043307A" w:rsidRDefault="0043307A" w:rsidP="00852A66">
            <w:pPr>
              <w:rPr>
                <w:ins w:id="42" w:author="Chiu, Eric" w:date="2014-01-06T13:20:00Z"/>
              </w:rPr>
            </w:pPr>
            <w:ins w:id="43" w:author="Chiu, Eric" w:date="2014-01-06T13:20:00Z">
              <w:r>
                <w:t>Custom-built</w:t>
              </w:r>
            </w:ins>
          </w:p>
          <w:p w14:paraId="73DE0E03" w14:textId="77777777" w:rsidR="0043307A" w:rsidRDefault="0043307A" w:rsidP="00852A66">
            <w:pPr>
              <w:rPr>
                <w:ins w:id="44" w:author="Chiu, Eric" w:date="2014-01-06T13:19:00Z"/>
              </w:rPr>
            </w:pPr>
            <w:ins w:id="45" w:author="Chiu, Eric" w:date="2014-01-06T13:20:00Z">
              <w:r>
                <w:t>Document</w:t>
              </w:r>
            </w:ins>
          </w:p>
        </w:tc>
        <w:tc>
          <w:tcPr>
            <w:tcW w:w="2394" w:type="dxa"/>
          </w:tcPr>
          <w:p w14:paraId="28CC7B35" w14:textId="77777777" w:rsidR="0043307A" w:rsidRDefault="0043307A" w:rsidP="00852A66">
            <w:pPr>
              <w:rPr>
                <w:ins w:id="46" w:author="Chiu, Eric" w:date="2014-01-06T13:19:00Z"/>
              </w:rPr>
            </w:pPr>
            <w:proofErr w:type="spellStart"/>
            <w:ins w:id="47" w:author="Chiu, Eric" w:date="2014-01-06T13:20:00Z">
              <w:r>
                <w:t>ActiveRecords</w:t>
              </w:r>
            </w:ins>
            <w:proofErr w:type="spellEnd"/>
          </w:p>
        </w:tc>
      </w:tr>
      <w:tr w:rsidR="003A7A6F" w14:paraId="0012B122" w14:textId="77777777" w:rsidTr="00C16D0F">
        <w:trPr>
          <w:ins w:id="48" w:author="Chiu, Eric" w:date="2014-01-06T13:20:00Z"/>
        </w:trPr>
        <w:tc>
          <w:tcPr>
            <w:tcW w:w="2394" w:type="dxa"/>
          </w:tcPr>
          <w:p w14:paraId="463394C2" w14:textId="444A1AB4" w:rsidR="003A7A6F" w:rsidRDefault="003A7A6F" w:rsidP="00852A66">
            <w:pPr>
              <w:rPr>
                <w:ins w:id="49" w:author="Chiu, Eric" w:date="2014-01-06T13:20:00Z"/>
              </w:rPr>
            </w:pPr>
            <w:ins w:id="50" w:author="Chiu, Eric" w:date="2014-01-06T13:21:00Z">
              <w:r>
                <w:t>…</w:t>
              </w:r>
            </w:ins>
          </w:p>
        </w:tc>
        <w:tc>
          <w:tcPr>
            <w:tcW w:w="2394" w:type="dxa"/>
          </w:tcPr>
          <w:p w14:paraId="43DEAED1" w14:textId="77777777" w:rsidR="003A7A6F" w:rsidRDefault="003A7A6F" w:rsidP="00852A66">
            <w:pPr>
              <w:rPr>
                <w:ins w:id="51" w:author="Chiu, Eric" w:date="2014-01-06T13:20:00Z"/>
              </w:rPr>
            </w:pPr>
          </w:p>
        </w:tc>
        <w:tc>
          <w:tcPr>
            <w:tcW w:w="2394" w:type="dxa"/>
          </w:tcPr>
          <w:p w14:paraId="50E567AF" w14:textId="77777777" w:rsidR="003A7A6F" w:rsidRDefault="003A7A6F" w:rsidP="00852A66">
            <w:pPr>
              <w:rPr>
                <w:ins w:id="52" w:author="Chiu, Eric" w:date="2014-01-06T13:20:00Z"/>
              </w:rPr>
            </w:pPr>
          </w:p>
        </w:tc>
        <w:tc>
          <w:tcPr>
            <w:tcW w:w="2394" w:type="dxa"/>
          </w:tcPr>
          <w:p w14:paraId="0BC783A9" w14:textId="77777777" w:rsidR="003A7A6F" w:rsidRDefault="003A7A6F" w:rsidP="00852A66">
            <w:pPr>
              <w:rPr>
                <w:ins w:id="53" w:author="Chiu, Eric" w:date="2014-01-06T13:20:00Z"/>
              </w:rPr>
            </w:pPr>
          </w:p>
        </w:tc>
      </w:tr>
    </w:tbl>
    <w:p w14:paraId="4A0AD430" w14:textId="77777777" w:rsidR="00C16D0F" w:rsidRDefault="00C16D0F" w:rsidP="00852A66"/>
    <w:p w14:paraId="1C7B05D7" w14:textId="77777777" w:rsidR="00852A66" w:rsidRDefault="00852A66"/>
    <w:p w14:paraId="369BB8C3" w14:textId="77777777" w:rsidR="00852A66" w:rsidRDefault="00852A66" w:rsidP="00852A66">
      <w:pPr>
        <w:pStyle w:val="Heading3"/>
        <w:tabs>
          <w:tab w:val="left" w:pos="1260"/>
        </w:tabs>
        <w:ind w:left="540" w:hanging="90"/>
        <w:rPr>
          <w:lang w:val="en-US"/>
        </w:rPr>
      </w:pPr>
      <w:r>
        <w:rPr>
          <w:lang w:val="en-US"/>
        </w:rPr>
        <w:t>Account Activation &amp; Login</w:t>
      </w:r>
      <w:r>
        <w:t xml:space="preserve"> </w:t>
      </w:r>
    </w:p>
    <w:p w14:paraId="0F0BD866" w14:textId="77777777" w:rsidR="00057B9E" w:rsidRDefault="00057B9E" w:rsidP="00057B9E">
      <w:r>
        <w:t>This section describes the functionality and responsibilities of the system identified.</w:t>
      </w:r>
    </w:p>
    <w:p w14:paraId="54798670" w14:textId="77777777" w:rsidR="00057B9E" w:rsidRDefault="00057B9E" w:rsidP="00057B9E">
      <w:pPr>
        <w:pStyle w:val="Heading4"/>
        <w:ind w:left="360"/>
        <w:rPr>
          <w:i w:val="0"/>
          <w:lang w:val="en-US"/>
        </w:rPr>
      </w:pPr>
      <w:r w:rsidRPr="004C534C">
        <w:rPr>
          <w:i w:val="0"/>
        </w:rPr>
        <w:t>Purpose</w:t>
      </w:r>
    </w:p>
    <w:p w14:paraId="5527582B" w14:textId="77777777" w:rsidR="00057B9E" w:rsidRDefault="00057B9E" w:rsidP="00057B9E">
      <w:pPr>
        <w:pStyle w:val="BodyText"/>
        <w:rPr>
          <w:lang w:eastAsia="x-none"/>
        </w:rPr>
      </w:pPr>
      <w:r>
        <w:rPr>
          <w:lang w:eastAsia="x-none"/>
        </w:rPr>
        <w:t xml:space="preserve">Account activation and Login is part of an application. In Account Activation, when user is account is created with </w:t>
      </w:r>
      <w:proofErr w:type="spellStart"/>
      <w:r>
        <w:rPr>
          <w:lang w:eastAsia="x-none"/>
        </w:rPr>
        <w:t>iPortal</w:t>
      </w:r>
      <w:proofErr w:type="spellEnd"/>
      <w:r>
        <w:rPr>
          <w:lang w:eastAsia="x-none"/>
        </w:rPr>
        <w:t>, user will receive email with activation link. Following the link will activate the user account.</w:t>
      </w:r>
    </w:p>
    <w:p w14:paraId="616E4F86" w14:textId="77777777" w:rsidR="00057B9E" w:rsidRPr="00D11453" w:rsidRDefault="00057B9E" w:rsidP="00057B9E">
      <w:pPr>
        <w:pStyle w:val="BodyText"/>
        <w:rPr>
          <w:lang w:eastAsia="x-none"/>
        </w:rPr>
      </w:pPr>
      <w:r>
        <w:rPr>
          <w:lang w:eastAsia="x-none"/>
        </w:rPr>
        <w:t>Once the account is successfully activated, user can login into the system with his credentials.</w:t>
      </w:r>
    </w:p>
    <w:p w14:paraId="5FEDA2B7" w14:textId="77777777" w:rsidR="00057B9E" w:rsidRDefault="00057B9E" w:rsidP="00057B9E">
      <w:pPr>
        <w:pStyle w:val="Heading4"/>
        <w:ind w:left="360"/>
        <w:rPr>
          <w:lang w:val="en-US"/>
        </w:rPr>
      </w:pPr>
      <w:r>
        <w:lastRenderedPageBreak/>
        <w:t>Logical Architecture Diagram</w:t>
      </w:r>
    </w:p>
    <w:p w14:paraId="3A883AEB" w14:textId="77777777" w:rsidR="00057B9E" w:rsidRPr="00FB2A5F" w:rsidRDefault="00057B9E" w:rsidP="00057B9E">
      <w:pPr>
        <w:pStyle w:val="BodyText"/>
        <w:rPr>
          <w:lang w:eastAsia="x-none"/>
        </w:rPr>
      </w:pPr>
      <w:r>
        <w:object w:dxaOrig="13039" w:dyaOrig="10290" w14:anchorId="68C0D7F7">
          <v:shape id="_x0000_i1026" type="#_x0000_t75" style="width:467.5pt;height:372.5pt" o:ole="">
            <v:imagedata r:id="rId18" o:title=""/>
          </v:shape>
          <o:OLEObject Type="Embed" ProgID="Visio.Drawing.11" ShapeID="_x0000_i1026" DrawAspect="Content" ObjectID="_1450521342" r:id="rId19"/>
        </w:object>
      </w:r>
    </w:p>
    <w:p w14:paraId="17492D8E" w14:textId="77777777" w:rsidR="00057B9E" w:rsidRDefault="00057B9E" w:rsidP="00057B9E">
      <w:pPr>
        <w:pStyle w:val="Heading4"/>
        <w:ind w:left="360"/>
        <w:rPr>
          <w:lang w:val="en-US"/>
        </w:rPr>
      </w:pPr>
      <w:r>
        <w:t>Object Model and Interface</w:t>
      </w:r>
    </w:p>
    <w:p w14:paraId="6D654E71" w14:textId="77777777" w:rsidR="00057B9E" w:rsidRDefault="00057B9E" w:rsidP="00057B9E">
      <w:pPr>
        <w:pStyle w:val="BodyText"/>
        <w:rPr>
          <w:lang w:eastAsia="x-none"/>
        </w:rPr>
      </w:pPr>
      <w:r w:rsidRPr="00156DC2">
        <w:rPr>
          <w:color w:val="1F497D" w:themeColor="text2"/>
          <w:u w:val="single"/>
          <w:lang w:eastAsia="x-none"/>
        </w:rPr>
        <w:t>Class Diagrams</w:t>
      </w:r>
      <w:r w:rsidRPr="00156DC2">
        <w:rPr>
          <w:color w:val="1F497D" w:themeColor="text2"/>
          <w:lang w:eastAsia="x-none"/>
        </w:rPr>
        <w:t xml:space="preserve"> </w:t>
      </w:r>
    </w:p>
    <w:p w14:paraId="627F252F" w14:textId="77777777" w:rsidR="00057B9E" w:rsidRDefault="00057B9E" w:rsidP="00057B9E">
      <w:pPr>
        <w:pStyle w:val="BodyText"/>
        <w:rPr>
          <w:lang w:eastAsia="x-none"/>
        </w:rPr>
      </w:pPr>
      <w:r>
        <w:rPr>
          <w:lang w:eastAsia="x-none"/>
        </w:rPr>
        <w:t>As this system uses Devise Gem/library’s classes and does not use any custom classes, no detail class description is provided and just classes involved are identified.</w:t>
      </w:r>
    </w:p>
    <w:p w14:paraId="42C257B6" w14:textId="77777777" w:rsidR="00057B9E" w:rsidRDefault="00057B9E" w:rsidP="00057B9E">
      <w:pPr>
        <w:pStyle w:val="BodyText"/>
        <w:rPr>
          <w:lang w:eastAsia="x-none"/>
        </w:rPr>
      </w:pPr>
    </w:p>
    <w:p w14:paraId="34ABC094" w14:textId="77777777" w:rsidR="00057B9E" w:rsidRDefault="00057B9E" w:rsidP="00057B9E">
      <w:pPr>
        <w:pStyle w:val="BodyText"/>
      </w:pPr>
      <w:r>
        <w:object w:dxaOrig="9708" w:dyaOrig="5007" w14:anchorId="492A1BC9">
          <v:shape id="_x0000_i1027" type="#_x0000_t75" style="width:468pt;height:241.5pt" o:ole="">
            <v:imagedata r:id="rId20" o:title=""/>
          </v:shape>
          <o:OLEObject Type="Embed" ProgID="Visio.Drawing.11" ShapeID="_x0000_i1027" DrawAspect="Content" ObjectID="_1450521343" r:id="rId21"/>
        </w:object>
      </w:r>
    </w:p>
    <w:p w14:paraId="3C07B0FA" w14:textId="77777777" w:rsidR="00057B9E" w:rsidRDefault="00057B9E" w:rsidP="00057B9E">
      <w:pPr>
        <w:pStyle w:val="BodyText"/>
        <w:rPr>
          <w:lang w:eastAsia="x-none"/>
        </w:rPr>
      </w:pPr>
    </w:p>
    <w:p w14:paraId="0E1D3E0A" w14:textId="77777777" w:rsidR="00057B9E" w:rsidRDefault="00057B9E" w:rsidP="00057B9E">
      <w:pPr>
        <w:pStyle w:val="BodyText"/>
        <w:rPr>
          <w:lang w:eastAsia="x-none"/>
        </w:rPr>
      </w:pPr>
      <w:r w:rsidRPr="00156DC2">
        <w:rPr>
          <w:color w:val="1F497D" w:themeColor="text2"/>
          <w:u w:val="single"/>
          <w:lang w:eastAsia="x-none"/>
        </w:rPr>
        <w:t xml:space="preserve">Flow </w:t>
      </w:r>
      <w:proofErr w:type="gramStart"/>
      <w:r w:rsidRPr="00156DC2">
        <w:rPr>
          <w:color w:val="1F497D" w:themeColor="text2"/>
          <w:u w:val="single"/>
          <w:lang w:eastAsia="x-none"/>
        </w:rPr>
        <w:t>Diagrams</w:t>
      </w:r>
      <w:r w:rsidRPr="00156DC2">
        <w:rPr>
          <w:color w:val="1F497D" w:themeColor="text2"/>
          <w:lang w:eastAsia="x-none"/>
        </w:rPr>
        <w:t xml:space="preserve"> </w:t>
      </w:r>
      <w:r>
        <w:rPr>
          <w:lang w:eastAsia="x-none"/>
        </w:rPr>
        <w:t>:</w:t>
      </w:r>
      <w:proofErr w:type="gramEnd"/>
    </w:p>
    <w:p w14:paraId="12E1C999" w14:textId="77777777" w:rsidR="00057B9E" w:rsidRDefault="00057B9E" w:rsidP="00057B9E">
      <w:pPr>
        <w:pStyle w:val="BodyText"/>
        <w:rPr>
          <w:lang w:eastAsia="x-none"/>
        </w:rPr>
      </w:pPr>
      <w:r>
        <w:rPr>
          <w:lang w:eastAsia="x-none"/>
        </w:rPr>
        <w:t>Account Activation Flow Diagram</w:t>
      </w:r>
    </w:p>
    <w:p w14:paraId="7AFF9C64" w14:textId="77777777" w:rsidR="00057B9E" w:rsidRDefault="00057B9E" w:rsidP="00057B9E">
      <w:pPr>
        <w:pStyle w:val="BodyText"/>
        <w:rPr>
          <w:lang w:eastAsia="x-none"/>
        </w:rPr>
      </w:pPr>
    </w:p>
    <w:p w14:paraId="3B1F8FCE" w14:textId="77777777" w:rsidR="00057B9E" w:rsidRDefault="00057B9E" w:rsidP="00057B9E">
      <w:pPr>
        <w:pStyle w:val="BodyText"/>
      </w:pPr>
      <w:r>
        <w:object w:dxaOrig="10704" w:dyaOrig="16464" w14:anchorId="6F78D964">
          <v:shape id="_x0000_i1028" type="#_x0000_t75" style="width:421.5pt;height:545pt" o:ole="">
            <v:imagedata r:id="rId22" o:title=""/>
          </v:shape>
          <o:OLEObject Type="Embed" ProgID="Visio.Drawing.11" ShapeID="_x0000_i1028" DrawAspect="Content" ObjectID="_1450521344" r:id="rId23"/>
        </w:object>
      </w:r>
    </w:p>
    <w:p w14:paraId="44DCA5D5" w14:textId="77777777" w:rsidR="00057B9E" w:rsidRDefault="00057B9E" w:rsidP="00057B9E">
      <w:pPr>
        <w:pStyle w:val="BodyText"/>
      </w:pPr>
    </w:p>
    <w:p w14:paraId="5FD2A79B" w14:textId="77777777" w:rsidR="00057B9E" w:rsidRDefault="00057B9E" w:rsidP="00057B9E">
      <w:pPr>
        <w:pStyle w:val="BodyText"/>
      </w:pPr>
    </w:p>
    <w:p w14:paraId="2F74CD3C" w14:textId="77777777" w:rsidR="00057B9E" w:rsidRDefault="00057B9E" w:rsidP="00057B9E">
      <w:pPr>
        <w:pStyle w:val="BodyText"/>
      </w:pPr>
    </w:p>
    <w:p w14:paraId="2EF24E2A" w14:textId="77777777" w:rsidR="00057B9E" w:rsidRDefault="00057B9E" w:rsidP="00057B9E">
      <w:pPr>
        <w:pStyle w:val="BodyText"/>
      </w:pPr>
    </w:p>
    <w:p w14:paraId="20AD7328" w14:textId="77777777" w:rsidR="00057B9E" w:rsidRDefault="00057B9E" w:rsidP="00057B9E">
      <w:pPr>
        <w:pStyle w:val="BodyText"/>
      </w:pPr>
      <w:r>
        <w:lastRenderedPageBreak/>
        <w:t>Login Flow Diagram</w:t>
      </w:r>
    </w:p>
    <w:p w14:paraId="39278D77" w14:textId="77777777" w:rsidR="00057B9E" w:rsidRDefault="00057B9E" w:rsidP="00057B9E">
      <w:pPr>
        <w:pStyle w:val="BodyText"/>
        <w:rPr>
          <w:lang w:eastAsia="x-none"/>
        </w:rPr>
      </w:pPr>
      <w:r>
        <w:object w:dxaOrig="13944" w:dyaOrig="11178" w14:anchorId="0A38B656">
          <v:shape id="_x0000_i1029" type="#_x0000_t75" style="width:468pt;height:319.5pt" o:ole="">
            <v:imagedata r:id="rId24" o:title=""/>
          </v:shape>
          <o:OLEObject Type="Embed" ProgID="Visio.Drawing.11" ShapeID="_x0000_i1029" DrawAspect="Content" ObjectID="_1450521345" r:id="rId25"/>
        </w:object>
      </w:r>
    </w:p>
    <w:p w14:paraId="3D6AD018" w14:textId="77777777" w:rsidR="00057B9E" w:rsidRDefault="00057B9E" w:rsidP="00057B9E">
      <w:pPr>
        <w:pStyle w:val="BodyText"/>
        <w:rPr>
          <w:lang w:eastAsia="x-none"/>
        </w:rPr>
      </w:pPr>
    </w:p>
    <w:p w14:paraId="45BDF598" w14:textId="77777777" w:rsidR="00057B9E" w:rsidRPr="00156DC2" w:rsidRDefault="00057B9E" w:rsidP="00057B9E">
      <w:pPr>
        <w:pStyle w:val="BodyText"/>
        <w:rPr>
          <w:color w:val="1F497D" w:themeColor="text2"/>
          <w:u w:val="single"/>
          <w:lang w:eastAsia="x-none"/>
        </w:rPr>
      </w:pPr>
      <w:r w:rsidRPr="00156DC2">
        <w:rPr>
          <w:color w:val="1F497D" w:themeColor="text2"/>
          <w:u w:val="single"/>
          <w:lang w:eastAsia="x-none"/>
        </w:rPr>
        <w:t>Sequence Diagrams</w:t>
      </w:r>
    </w:p>
    <w:p w14:paraId="2383AFFF" w14:textId="77777777" w:rsidR="00057B9E" w:rsidRDefault="00057B9E" w:rsidP="00057B9E">
      <w:pPr>
        <w:pStyle w:val="BodyText"/>
        <w:rPr>
          <w:lang w:eastAsia="x-none"/>
        </w:rPr>
      </w:pPr>
      <w:r>
        <w:rPr>
          <w:lang w:eastAsia="x-none"/>
        </w:rPr>
        <w:t>Sequence Diagrams for Account Activation</w:t>
      </w:r>
    </w:p>
    <w:p w14:paraId="0E039312" w14:textId="77777777" w:rsidR="00057B9E" w:rsidRDefault="00057B9E" w:rsidP="00057B9E">
      <w:pPr>
        <w:pStyle w:val="BodyText"/>
        <w:rPr>
          <w:lang w:eastAsia="x-none"/>
        </w:rPr>
      </w:pPr>
      <w:r>
        <w:rPr>
          <w:rFonts w:cs="Arial"/>
          <w:noProof/>
        </w:rPr>
        <w:drawing>
          <wp:inline distT="0" distB="0" distL="0" distR="0" wp14:anchorId="3CB7AF06" wp14:editId="6DC25258">
            <wp:extent cx="5943600" cy="2636765"/>
            <wp:effectExtent l="0" t="0" r="0" b="0"/>
            <wp:docPr id="4" name="Picture 4" descr="C:\Users\truptija\Desktop\iPortal Sequence Diagrams\SN Management\JPEGS\Account Acti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ptija\Desktop\iPortal Sequence Diagrams\SN Management\JPEGS\Account Activatio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36765"/>
                    </a:xfrm>
                    <a:prstGeom prst="rect">
                      <a:avLst/>
                    </a:prstGeom>
                    <a:noFill/>
                    <a:ln>
                      <a:noFill/>
                    </a:ln>
                  </pic:spPr>
                </pic:pic>
              </a:graphicData>
            </a:graphic>
          </wp:inline>
        </w:drawing>
      </w:r>
    </w:p>
    <w:p w14:paraId="3A2DCD51" w14:textId="77777777" w:rsidR="00057B9E" w:rsidRDefault="00057B9E" w:rsidP="00057B9E">
      <w:pPr>
        <w:pStyle w:val="BodyText"/>
        <w:rPr>
          <w:lang w:eastAsia="x-none"/>
        </w:rPr>
      </w:pPr>
    </w:p>
    <w:p w14:paraId="0A2A639C" w14:textId="77777777" w:rsidR="00057B9E" w:rsidRDefault="00057B9E" w:rsidP="00057B9E">
      <w:r>
        <w:lastRenderedPageBreak/>
        <w:t xml:space="preserve">Sequence table </w:t>
      </w:r>
    </w:p>
    <w:tbl>
      <w:tblPr>
        <w:tblStyle w:val="TableGrid"/>
        <w:tblW w:w="0" w:type="auto"/>
        <w:tblLook w:val="04A0" w:firstRow="1" w:lastRow="0" w:firstColumn="1" w:lastColumn="0" w:noHBand="0" w:noVBand="1"/>
      </w:tblPr>
      <w:tblGrid>
        <w:gridCol w:w="2178"/>
        <w:gridCol w:w="7398"/>
      </w:tblGrid>
      <w:tr w:rsidR="00057B9E" w14:paraId="2A38A871" w14:textId="77777777" w:rsidTr="00572AB3">
        <w:trPr>
          <w:trHeight w:val="107"/>
        </w:trPr>
        <w:tc>
          <w:tcPr>
            <w:tcW w:w="2178" w:type="dxa"/>
          </w:tcPr>
          <w:p w14:paraId="173C2094" w14:textId="77777777" w:rsidR="00057B9E" w:rsidRDefault="00057B9E" w:rsidP="00572AB3">
            <w:pPr>
              <w:tabs>
                <w:tab w:val="center" w:pos="981"/>
              </w:tabs>
            </w:pPr>
            <w:r>
              <w:tab/>
              <w:t>Sequence No.</w:t>
            </w:r>
          </w:p>
        </w:tc>
        <w:tc>
          <w:tcPr>
            <w:tcW w:w="7398" w:type="dxa"/>
          </w:tcPr>
          <w:p w14:paraId="78BA9D7C" w14:textId="77777777" w:rsidR="00057B9E" w:rsidRDefault="00057B9E" w:rsidP="00572AB3">
            <w:r>
              <w:t>Action</w:t>
            </w:r>
          </w:p>
        </w:tc>
      </w:tr>
      <w:tr w:rsidR="00057B9E" w14:paraId="50F7FB55" w14:textId="77777777" w:rsidTr="00572AB3">
        <w:trPr>
          <w:trHeight w:val="107"/>
        </w:trPr>
        <w:tc>
          <w:tcPr>
            <w:tcW w:w="2178" w:type="dxa"/>
          </w:tcPr>
          <w:p w14:paraId="5AA2BD68" w14:textId="77777777" w:rsidR="00057B9E" w:rsidRDefault="00057B9E" w:rsidP="00572AB3">
            <w:pPr>
              <w:jc w:val="center"/>
            </w:pPr>
            <w:r>
              <w:t>1</w:t>
            </w:r>
          </w:p>
        </w:tc>
        <w:tc>
          <w:tcPr>
            <w:tcW w:w="7398" w:type="dxa"/>
          </w:tcPr>
          <w:p w14:paraId="30492E20" w14:textId="77777777" w:rsidR="00057B9E" w:rsidRDefault="00057B9E" w:rsidP="00572AB3">
            <w:pPr>
              <w:autoSpaceDE w:val="0"/>
              <w:autoSpaceDN w:val="0"/>
              <w:adjustRightInd w:val="0"/>
              <w:spacing w:line="288" w:lineRule="auto"/>
              <w:rPr>
                <w:rFonts w:cs="Arial"/>
                <w:color w:val="000000"/>
              </w:rPr>
            </w:pPr>
            <w:r>
              <w:rPr>
                <w:rFonts w:cs="Arial"/>
                <w:color w:val="000000"/>
              </w:rPr>
              <w:t xml:space="preserve">Access the link to the </w:t>
            </w:r>
            <w:proofErr w:type="spellStart"/>
            <w:r>
              <w:rPr>
                <w:rFonts w:cs="Arial"/>
                <w:color w:val="000000"/>
              </w:rPr>
              <w:t>iPortal</w:t>
            </w:r>
            <w:proofErr w:type="spellEnd"/>
            <w:r>
              <w:rPr>
                <w:rFonts w:cs="Arial"/>
                <w:color w:val="000000"/>
              </w:rPr>
              <w:t xml:space="preserve"> from email notification</w:t>
            </w:r>
          </w:p>
          <w:p w14:paraId="027B5852" w14:textId="77777777" w:rsidR="00057B9E" w:rsidRDefault="00057B9E" w:rsidP="00572AB3"/>
        </w:tc>
      </w:tr>
      <w:tr w:rsidR="00057B9E" w14:paraId="0047088A" w14:textId="77777777" w:rsidTr="00572AB3">
        <w:trPr>
          <w:trHeight w:val="107"/>
        </w:trPr>
        <w:tc>
          <w:tcPr>
            <w:tcW w:w="2178" w:type="dxa"/>
          </w:tcPr>
          <w:p w14:paraId="5471D8E7" w14:textId="77777777" w:rsidR="00057B9E" w:rsidRDefault="00057B9E" w:rsidP="00572AB3">
            <w:pPr>
              <w:jc w:val="center"/>
            </w:pPr>
            <w:r>
              <w:t>2.1</w:t>
            </w:r>
          </w:p>
        </w:tc>
        <w:tc>
          <w:tcPr>
            <w:tcW w:w="7398" w:type="dxa"/>
          </w:tcPr>
          <w:p w14:paraId="2E9AEB6A" w14:textId="77777777" w:rsidR="00057B9E" w:rsidRDefault="00057B9E" w:rsidP="00572AB3">
            <w:pPr>
              <w:autoSpaceDE w:val="0"/>
              <w:autoSpaceDN w:val="0"/>
              <w:adjustRightInd w:val="0"/>
              <w:spacing w:line="288" w:lineRule="auto"/>
              <w:rPr>
                <w:rFonts w:cs="Arial"/>
                <w:color w:val="000000"/>
              </w:rPr>
            </w:pPr>
            <w:r>
              <w:rPr>
                <w:rFonts w:cs="Arial"/>
                <w:color w:val="000000"/>
              </w:rPr>
              <w:t>Enter your new and confirm password and press 'Set my password' button to proceed</w:t>
            </w:r>
          </w:p>
          <w:p w14:paraId="0845FEA7" w14:textId="77777777" w:rsidR="00057B9E" w:rsidRDefault="00057B9E" w:rsidP="00572AB3"/>
        </w:tc>
      </w:tr>
      <w:tr w:rsidR="00057B9E" w14:paraId="1B8F496C" w14:textId="77777777" w:rsidTr="00572AB3">
        <w:trPr>
          <w:trHeight w:val="107"/>
        </w:trPr>
        <w:tc>
          <w:tcPr>
            <w:tcW w:w="2178" w:type="dxa"/>
          </w:tcPr>
          <w:p w14:paraId="401F4EA1" w14:textId="77777777" w:rsidR="00057B9E" w:rsidRDefault="00057B9E" w:rsidP="00572AB3">
            <w:pPr>
              <w:jc w:val="center"/>
            </w:pPr>
            <w:r>
              <w:t>2.2</w:t>
            </w:r>
          </w:p>
        </w:tc>
        <w:tc>
          <w:tcPr>
            <w:tcW w:w="7398" w:type="dxa"/>
          </w:tcPr>
          <w:p w14:paraId="0C184EAF" w14:textId="77777777" w:rsidR="00057B9E" w:rsidRDefault="00057B9E" w:rsidP="00572AB3">
            <w:r w:rsidRPr="00442455">
              <w:t>If in case of wrong input, redirect to same page</w:t>
            </w:r>
          </w:p>
        </w:tc>
      </w:tr>
      <w:tr w:rsidR="00057B9E" w14:paraId="17CBC9AE" w14:textId="77777777" w:rsidTr="00572AB3">
        <w:trPr>
          <w:trHeight w:val="107"/>
        </w:trPr>
        <w:tc>
          <w:tcPr>
            <w:tcW w:w="2178" w:type="dxa"/>
          </w:tcPr>
          <w:p w14:paraId="63007066" w14:textId="77777777" w:rsidR="00057B9E" w:rsidRDefault="00057B9E" w:rsidP="00572AB3">
            <w:pPr>
              <w:jc w:val="center"/>
            </w:pPr>
            <w:r>
              <w:t>3.1</w:t>
            </w:r>
          </w:p>
        </w:tc>
        <w:tc>
          <w:tcPr>
            <w:tcW w:w="7398" w:type="dxa"/>
          </w:tcPr>
          <w:p w14:paraId="22E4F3CA" w14:textId="77777777" w:rsidR="00057B9E" w:rsidRDefault="00057B9E" w:rsidP="00572AB3">
            <w:pPr>
              <w:autoSpaceDE w:val="0"/>
              <w:autoSpaceDN w:val="0"/>
              <w:adjustRightInd w:val="0"/>
              <w:spacing w:line="288" w:lineRule="auto"/>
              <w:rPr>
                <w:rFonts w:cs="Arial"/>
                <w:color w:val="000000"/>
              </w:rPr>
            </w:pPr>
            <w:r>
              <w:rPr>
                <w:rFonts w:cs="Arial"/>
                <w:color w:val="000000"/>
              </w:rPr>
              <w:t xml:space="preserve">Enter password and press 'Agree &amp; Continue' button to </w:t>
            </w:r>
            <w:proofErr w:type="spellStart"/>
            <w:r>
              <w:rPr>
                <w:rFonts w:cs="Arial"/>
                <w:color w:val="000000"/>
              </w:rPr>
              <w:t>porceed</w:t>
            </w:r>
            <w:proofErr w:type="spellEnd"/>
          </w:p>
          <w:p w14:paraId="44695417" w14:textId="77777777" w:rsidR="00057B9E" w:rsidRDefault="00057B9E" w:rsidP="00572AB3"/>
        </w:tc>
      </w:tr>
      <w:tr w:rsidR="00057B9E" w14:paraId="5A161AF0" w14:textId="77777777" w:rsidTr="00572AB3">
        <w:trPr>
          <w:trHeight w:val="107"/>
        </w:trPr>
        <w:tc>
          <w:tcPr>
            <w:tcW w:w="2178" w:type="dxa"/>
          </w:tcPr>
          <w:p w14:paraId="0004CB17" w14:textId="77777777" w:rsidR="00057B9E" w:rsidRDefault="00057B9E" w:rsidP="00572AB3">
            <w:pPr>
              <w:jc w:val="center"/>
            </w:pPr>
            <w:r>
              <w:t>3.2</w:t>
            </w:r>
          </w:p>
        </w:tc>
        <w:tc>
          <w:tcPr>
            <w:tcW w:w="7398" w:type="dxa"/>
          </w:tcPr>
          <w:p w14:paraId="52EFF1A5" w14:textId="77777777" w:rsidR="00057B9E" w:rsidRDefault="00057B9E" w:rsidP="00572AB3">
            <w:r w:rsidRPr="00442455">
              <w:t>If in case of wrong input, redirect to same page</w:t>
            </w:r>
          </w:p>
        </w:tc>
      </w:tr>
      <w:tr w:rsidR="00057B9E" w14:paraId="2DB9E0B6" w14:textId="77777777" w:rsidTr="00572AB3">
        <w:trPr>
          <w:trHeight w:val="107"/>
        </w:trPr>
        <w:tc>
          <w:tcPr>
            <w:tcW w:w="2178" w:type="dxa"/>
          </w:tcPr>
          <w:p w14:paraId="1D144248" w14:textId="77777777" w:rsidR="00057B9E" w:rsidRDefault="00057B9E" w:rsidP="00572AB3">
            <w:pPr>
              <w:jc w:val="center"/>
            </w:pPr>
            <w:r>
              <w:t>4.1</w:t>
            </w:r>
          </w:p>
        </w:tc>
        <w:tc>
          <w:tcPr>
            <w:tcW w:w="7398" w:type="dxa"/>
          </w:tcPr>
          <w:p w14:paraId="2D3F7682" w14:textId="77777777" w:rsidR="00057B9E" w:rsidRDefault="00057B9E" w:rsidP="00572AB3">
            <w:pPr>
              <w:autoSpaceDE w:val="0"/>
              <w:autoSpaceDN w:val="0"/>
              <w:adjustRightInd w:val="0"/>
              <w:spacing w:line="288" w:lineRule="auto"/>
              <w:rPr>
                <w:rFonts w:cs="Arial"/>
                <w:color w:val="000000"/>
              </w:rPr>
            </w:pPr>
            <w:r>
              <w:rPr>
                <w:rFonts w:cs="Arial"/>
                <w:color w:val="000000"/>
              </w:rPr>
              <w:t>Select 3 security questions and enter answers to proceed</w:t>
            </w:r>
          </w:p>
          <w:p w14:paraId="76B23576" w14:textId="77777777" w:rsidR="00057B9E" w:rsidRDefault="00057B9E" w:rsidP="00572AB3"/>
        </w:tc>
      </w:tr>
      <w:tr w:rsidR="00057B9E" w14:paraId="6DA3962A" w14:textId="77777777" w:rsidTr="00572AB3">
        <w:trPr>
          <w:trHeight w:val="107"/>
        </w:trPr>
        <w:tc>
          <w:tcPr>
            <w:tcW w:w="2178" w:type="dxa"/>
          </w:tcPr>
          <w:p w14:paraId="4EEE6EDF" w14:textId="77777777" w:rsidR="00057B9E" w:rsidRDefault="00057B9E" w:rsidP="00572AB3">
            <w:pPr>
              <w:jc w:val="center"/>
            </w:pPr>
            <w:r>
              <w:t>4.2</w:t>
            </w:r>
          </w:p>
        </w:tc>
        <w:tc>
          <w:tcPr>
            <w:tcW w:w="7398" w:type="dxa"/>
          </w:tcPr>
          <w:p w14:paraId="2C20492A" w14:textId="77777777" w:rsidR="00057B9E" w:rsidRDefault="00057B9E" w:rsidP="00572AB3">
            <w:r w:rsidRPr="00442455">
              <w:t>If in case of wrong input, redirect to same page</w:t>
            </w:r>
          </w:p>
        </w:tc>
      </w:tr>
      <w:tr w:rsidR="00057B9E" w14:paraId="40E273F5" w14:textId="77777777" w:rsidTr="00572AB3">
        <w:trPr>
          <w:trHeight w:val="107"/>
        </w:trPr>
        <w:tc>
          <w:tcPr>
            <w:tcW w:w="2178" w:type="dxa"/>
          </w:tcPr>
          <w:p w14:paraId="37C4B528" w14:textId="77777777" w:rsidR="00057B9E" w:rsidRDefault="00057B9E" w:rsidP="00572AB3">
            <w:pPr>
              <w:jc w:val="center"/>
            </w:pPr>
            <w:r>
              <w:t>5.1</w:t>
            </w:r>
          </w:p>
        </w:tc>
        <w:tc>
          <w:tcPr>
            <w:tcW w:w="7398" w:type="dxa"/>
          </w:tcPr>
          <w:p w14:paraId="10668897" w14:textId="77777777" w:rsidR="00057B9E" w:rsidRDefault="00057B9E" w:rsidP="00572AB3">
            <w:pPr>
              <w:autoSpaceDE w:val="0"/>
              <w:autoSpaceDN w:val="0"/>
              <w:adjustRightInd w:val="0"/>
              <w:spacing w:line="288" w:lineRule="auto"/>
              <w:rPr>
                <w:rFonts w:cs="Arial"/>
                <w:color w:val="000000"/>
              </w:rPr>
            </w:pPr>
            <w:r>
              <w:rPr>
                <w:rFonts w:cs="Arial"/>
                <w:color w:val="000000"/>
              </w:rPr>
              <w:t>If contact information is correct, press ‘Confirm and Update’ to proceed</w:t>
            </w:r>
          </w:p>
          <w:p w14:paraId="4892C027" w14:textId="77777777" w:rsidR="00057B9E" w:rsidRDefault="00057B9E" w:rsidP="00572AB3"/>
        </w:tc>
      </w:tr>
      <w:tr w:rsidR="00057B9E" w14:paraId="69112AE9" w14:textId="77777777" w:rsidTr="00572AB3">
        <w:trPr>
          <w:trHeight w:val="107"/>
        </w:trPr>
        <w:tc>
          <w:tcPr>
            <w:tcW w:w="2178" w:type="dxa"/>
          </w:tcPr>
          <w:p w14:paraId="4A874509" w14:textId="77777777" w:rsidR="00057B9E" w:rsidRDefault="00057B9E" w:rsidP="00572AB3">
            <w:pPr>
              <w:jc w:val="center"/>
            </w:pPr>
            <w:r>
              <w:t>5.2</w:t>
            </w:r>
          </w:p>
        </w:tc>
        <w:tc>
          <w:tcPr>
            <w:tcW w:w="7398" w:type="dxa"/>
          </w:tcPr>
          <w:p w14:paraId="42704B9A" w14:textId="77777777" w:rsidR="00057B9E" w:rsidRPr="00442455" w:rsidRDefault="00057B9E" w:rsidP="00572AB3">
            <w:r w:rsidRPr="00442455">
              <w:t>If in case of wrong input, redirect to same page</w:t>
            </w:r>
          </w:p>
        </w:tc>
      </w:tr>
      <w:tr w:rsidR="00057B9E" w14:paraId="0049B593" w14:textId="77777777" w:rsidTr="00572AB3">
        <w:trPr>
          <w:trHeight w:val="107"/>
        </w:trPr>
        <w:tc>
          <w:tcPr>
            <w:tcW w:w="2178" w:type="dxa"/>
          </w:tcPr>
          <w:p w14:paraId="52A80FEC" w14:textId="77777777" w:rsidR="00057B9E" w:rsidRDefault="00057B9E" w:rsidP="00572AB3">
            <w:pPr>
              <w:jc w:val="center"/>
            </w:pPr>
            <w:r>
              <w:t>5.3</w:t>
            </w:r>
          </w:p>
        </w:tc>
        <w:tc>
          <w:tcPr>
            <w:tcW w:w="7398" w:type="dxa"/>
          </w:tcPr>
          <w:p w14:paraId="1477C46D" w14:textId="77777777" w:rsidR="00057B9E" w:rsidRDefault="00057B9E" w:rsidP="00572AB3">
            <w:pPr>
              <w:autoSpaceDE w:val="0"/>
              <w:autoSpaceDN w:val="0"/>
              <w:adjustRightInd w:val="0"/>
              <w:spacing w:line="288" w:lineRule="auto"/>
              <w:rPr>
                <w:rFonts w:cs="Arial"/>
                <w:color w:val="000000"/>
              </w:rPr>
            </w:pPr>
            <w:r>
              <w:rPr>
                <w:rFonts w:cs="Arial"/>
                <w:color w:val="000000"/>
              </w:rPr>
              <w:t>If contact information is incorrect notify helpdesk with iportal@novartis.com</w:t>
            </w:r>
          </w:p>
          <w:p w14:paraId="51B74E75" w14:textId="77777777" w:rsidR="00057B9E" w:rsidRDefault="00057B9E" w:rsidP="00572AB3"/>
        </w:tc>
      </w:tr>
      <w:tr w:rsidR="00057B9E" w14:paraId="0997FD10" w14:textId="77777777" w:rsidTr="00572AB3">
        <w:trPr>
          <w:trHeight w:val="107"/>
        </w:trPr>
        <w:tc>
          <w:tcPr>
            <w:tcW w:w="2178" w:type="dxa"/>
          </w:tcPr>
          <w:p w14:paraId="26C77E6D" w14:textId="77777777" w:rsidR="00057B9E" w:rsidRDefault="00057B9E" w:rsidP="00572AB3">
            <w:pPr>
              <w:jc w:val="center"/>
            </w:pPr>
            <w:r>
              <w:t>6.1</w:t>
            </w:r>
          </w:p>
        </w:tc>
        <w:tc>
          <w:tcPr>
            <w:tcW w:w="7398" w:type="dxa"/>
          </w:tcPr>
          <w:p w14:paraId="4E49F404" w14:textId="77777777" w:rsidR="00057B9E" w:rsidRDefault="00057B9E" w:rsidP="00572AB3">
            <w:pPr>
              <w:autoSpaceDE w:val="0"/>
              <w:autoSpaceDN w:val="0"/>
              <w:adjustRightInd w:val="0"/>
              <w:spacing w:line="288" w:lineRule="auto"/>
              <w:rPr>
                <w:rFonts w:cs="Arial"/>
                <w:color w:val="000000"/>
              </w:rPr>
            </w:pPr>
            <w:r>
              <w:rPr>
                <w:rFonts w:cs="Arial"/>
                <w:color w:val="000000"/>
              </w:rPr>
              <w:t>Open and review training module, enter username and password, press 'Acknowledge' button</w:t>
            </w:r>
          </w:p>
          <w:p w14:paraId="06230C35" w14:textId="77777777" w:rsidR="00057B9E" w:rsidRDefault="00057B9E" w:rsidP="00572AB3"/>
        </w:tc>
      </w:tr>
      <w:tr w:rsidR="00057B9E" w14:paraId="033CFD52" w14:textId="77777777" w:rsidTr="00572AB3">
        <w:trPr>
          <w:trHeight w:val="107"/>
        </w:trPr>
        <w:tc>
          <w:tcPr>
            <w:tcW w:w="2178" w:type="dxa"/>
          </w:tcPr>
          <w:p w14:paraId="26D3FDF2" w14:textId="77777777" w:rsidR="00057B9E" w:rsidRDefault="00057B9E" w:rsidP="00572AB3">
            <w:pPr>
              <w:jc w:val="center"/>
            </w:pPr>
            <w:r>
              <w:t>6.2</w:t>
            </w:r>
          </w:p>
        </w:tc>
        <w:tc>
          <w:tcPr>
            <w:tcW w:w="7398" w:type="dxa"/>
          </w:tcPr>
          <w:p w14:paraId="2DC1EA0F" w14:textId="77777777" w:rsidR="00057B9E" w:rsidRDefault="00057B9E" w:rsidP="00572AB3">
            <w:r w:rsidRPr="00442455">
              <w:t>If in case of wrong input, redirect to same page</w:t>
            </w:r>
          </w:p>
        </w:tc>
      </w:tr>
    </w:tbl>
    <w:p w14:paraId="55CEEB49" w14:textId="77777777" w:rsidR="00057B9E" w:rsidRDefault="00057B9E" w:rsidP="00057B9E">
      <w:pPr>
        <w:pStyle w:val="BodyText"/>
        <w:rPr>
          <w:lang w:eastAsia="x-none"/>
        </w:rPr>
      </w:pPr>
    </w:p>
    <w:p w14:paraId="7E2527B6" w14:textId="77777777" w:rsidR="00057B9E" w:rsidRDefault="00057B9E" w:rsidP="00057B9E">
      <w:pPr>
        <w:rPr>
          <w:color w:val="1F497D" w:themeColor="text2"/>
          <w:u w:val="single"/>
          <w:lang w:eastAsia="x-none"/>
        </w:rPr>
      </w:pPr>
      <w:r>
        <w:rPr>
          <w:color w:val="1F497D" w:themeColor="text2"/>
          <w:u w:val="single"/>
          <w:lang w:eastAsia="x-none"/>
        </w:rPr>
        <w:t>Component Description for Account Activation</w:t>
      </w:r>
    </w:p>
    <w:p w14:paraId="727159F0" w14:textId="77777777" w:rsidR="00057B9E" w:rsidRDefault="00057B9E" w:rsidP="00057B9E">
      <w:pPr>
        <w:rPr>
          <w:color w:val="1F497D" w:themeColor="text2"/>
          <w:u w:val="single"/>
          <w:lang w:eastAsia="x-none"/>
        </w:rPr>
      </w:pPr>
    </w:p>
    <w:p w14:paraId="019450E4" w14:textId="77777777" w:rsidR="00057B9E" w:rsidRDefault="00057B9E" w:rsidP="00057B9E">
      <w:pPr>
        <w:rPr>
          <w:rFonts w:cs="Arial"/>
        </w:rPr>
      </w:pPr>
      <w:r>
        <w:rPr>
          <w:rFonts w:cs="Arial"/>
        </w:rPr>
        <w:t>To send account activation link and activate the account.</w:t>
      </w:r>
    </w:p>
    <w:p w14:paraId="31EFE251" w14:textId="77777777" w:rsidR="00057B9E" w:rsidRDefault="00057B9E" w:rsidP="00057B9E">
      <w:pPr>
        <w:rPr>
          <w:rFonts w:cs="Arial"/>
        </w:rPr>
      </w:pPr>
    </w:p>
    <w:p w14:paraId="5ACA0CB3" w14:textId="77777777" w:rsidR="00057B9E" w:rsidRDefault="00057B9E" w:rsidP="00057B9E">
      <w:pPr>
        <w:rPr>
          <w:rFonts w:cs="Arial"/>
        </w:rPr>
      </w:pPr>
      <w:r>
        <w:rPr>
          <w:rFonts w:cs="Arial"/>
        </w:rPr>
        <w:t xml:space="preserve">Account activation is handled internally by Devise gem with the help of </w:t>
      </w:r>
      <w:proofErr w:type="spellStart"/>
      <w:r>
        <w:rPr>
          <w:rFonts w:cs="Arial"/>
        </w:rPr>
        <w:t>Registerable</w:t>
      </w:r>
      <w:proofErr w:type="spellEnd"/>
      <w:r>
        <w:rPr>
          <w:rFonts w:cs="Arial"/>
        </w:rPr>
        <w:t xml:space="preserve"> module.</w:t>
      </w:r>
    </w:p>
    <w:p w14:paraId="14561B1D" w14:textId="77777777" w:rsidR="00057B9E" w:rsidRDefault="00057B9E" w:rsidP="00057B9E">
      <w:pPr>
        <w:rPr>
          <w:rFonts w:cs="Arial"/>
        </w:rPr>
      </w:pPr>
      <w:r>
        <w:rPr>
          <w:rFonts w:cs="Arial"/>
        </w:rPr>
        <w:t xml:space="preserve">During account activation process, user is updated with password, contact information, and security questions. All this functionality is handled by class </w:t>
      </w:r>
      <w:r w:rsidRPr="00843364">
        <w:rPr>
          <w:rFonts w:cs="Arial"/>
          <w:b/>
        </w:rPr>
        <w:t>Devise::</w:t>
      </w:r>
      <w:proofErr w:type="spellStart"/>
      <w:r w:rsidRPr="00843364">
        <w:rPr>
          <w:rFonts w:cs="Arial"/>
          <w:b/>
        </w:rPr>
        <w:t>RegistrationsController</w:t>
      </w:r>
      <w:proofErr w:type="spellEnd"/>
      <w:r>
        <w:rPr>
          <w:rFonts w:cs="Arial"/>
        </w:rPr>
        <w:t xml:space="preserve"> and methods of this class.</w:t>
      </w:r>
    </w:p>
    <w:p w14:paraId="465AEEDE" w14:textId="77777777" w:rsidR="00057B9E" w:rsidRPr="00D41CD0" w:rsidRDefault="00057B9E" w:rsidP="00057B9E">
      <w:pPr>
        <w:rPr>
          <w:color w:val="1F497D" w:themeColor="text2"/>
          <w:lang w:eastAsia="x-none"/>
        </w:rPr>
      </w:pPr>
    </w:p>
    <w:p w14:paraId="298A917E" w14:textId="77777777" w:rsidR="00057B9E" w:rsidRDefault="00057B9E" w:rsidP="00057B9E">
      <w:pPr>
        <w:pStyle w:val="BodyText"/>
        <w:rPr>
          <w:lang w:eastAsia="x-none"/>
        </w:rPr>
      </w:pPr>
    </w:p>
    <w:p w14:paraId="43FC5641" w14:textId="77777777" w:rsidR="00057B9E" w:rsidRDefault="00057B9E" w:rsidP="00057B9E">
      <w:pPr>
        <w:pStyle w:val="BodyText"/>
        <w:rPr>
          <w:lang w:eastAsia="x-none"/>
        </w:rPr>
      </w:pPr>
    </w:p>
    <w:p w14:paraId="4285E064" w14:textId="77777777" w:rsidR="00057B9E" w:rsidRDefault="00057B9E" w:rsidP="00057B9E">
      <w:pPr>
        <w:pStyle w:val="BodyText"/>
        <w:rPr>
          <w:lang w:eastAsia="x-none"/>
        </w:rPr>
      </w:pPr>
    </w:p>
    <w:p w14:paraId="24FE41EF" w14:textId="77777777" w:rsidR="00057B9E" w:rsidRDefault="00057B9E" w:rsidP="00057B9E">
      <w:pPr>
        <w:pStyle w:val="BodyText"/>
        <w:rPr>
          <w:lang w:eastAsia="x-none"/>
        </w:rPr>
      </w:pPr>
    </w:p>
    <w:p w14:paraId="49342CFD" w14:textId="77777777" w:rsidR="00057B9E" w:rsidRDefault="00057B9E" w:rsidP="00057B9E">
      <w:pPr>
        <w:pStyle w:val="BodyText"/>
        <w:rPr>
          <w:lang w:eastAsia="x-none"/>
        </w:rPr>
      </w:pPr>
    </w:p>
    <w:p w14:paraId="71AEC478" w14:textId="77777777" w:rsidR="00057B9E" w:rsidRDefault="00057B9E" w:rsidP="00057B9E">
      <w:pPr>
        <w:pStyle w:val="BodyText"/>
        <w:rPr>
          <w:lang w:eastAsia="x-none"/>
        </w:rPr>
      </w:pPr>
    </w:p>
    <w:p w14:paraId="58B41246" w14:textId="77777777" w:rsidR="00057B9E" w:rsidRDefault="00057B9E" w:rsidP="00057B9E">
      <w:pPr>
        <w:pStyle w:val="BodyText"/>
        <w:rPr>
          <w:lang w:eastAsia="x-none"/>
        </w:rPr>
      </w:pPr>
    </w:p>
    <w:p w14:paraId="0F2DE9D0" w14:textId="77777777" w:rsidR="00057B9E" w:rsidRDefault="00057B9E" w:rsidP="00057B9E">
      <w:pPr>
        <w:pStyle w:val="BodyText"/>
        <w:rPr>
          <w:lang w:eastAsia="x-none"/>
        </w:rPr>
      </w:pPr>
    </w:p>
    <w:p w14:paraId="6F6F96FE" w14:textId="77777777" w:rsidR="00057B9E" w:rsidRDefault="00057B9E" w:rsidP="00057B9E">
      <w:pPr>
        <w:pStyle w:val="BodyText"/>
        <w:rPr>
          <w:lang w:eastAsia="x-none"/>
        </w:rPr>
      </w:pPr>
    </w:p>
    <w:p w14:paraId="27008496" w14:textId="77777777" w:rsidR="00057B9E" w:rsidRDefault="00057B9E" w:rsidP="00057B9E">
      <w:pPr>
        <w:pStyle w:val="BodyText"/>
        <w:rPr>
          <w:lang w:eastAsia="x-none"/>
        </w:rPr>
      </w:pPr>
      <w:r>
        <w:rPr>
          <w:lang w:eastAsia="x-none"/>
        </w:rPr>
        <w:lastRenderedPageBreak/>
        <w:t>Sequence Diagram for Login</w:t>
      </w:r>
    </w:p>
    <w:p w14:paraId="59EB4123" w14:textId="77777777" w:rsidR="00057B9E" w:rsidRDefault="00057B9E" w:rsidP="00057B9E">
      <w:pPr>
        <w:pStyle w:val="BodyText"/>
        <w:rPr>
          <w:lang w:eastAsia="x-none"/>
        </w:rPr>
      </w:pPr>
      <w:r>
        <w:rPr>
          <w:rFonts w:cs="Arial"/>
          <w:noProof/>
        </w:rPr>
        <w:drawing>
          <wp:inline distT="0" distB="0" distL="0" distR="0" wp14:anchorId="52DDD9A7" wp14:editId="23F3B3DC">
            <wp:extent cx="5943600" cy="3671047"/>
            <wp:effectExtent l="0" t="0" r="0" b="5715"/>
            <wp:docPr id="18" name="Picture 18" descr="C:\Users\truptija\Desktop\iPortal Sequence Diagrams\SN Management\JPEG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ptija\Desktop\iPortal Sequence Diagrams\SN Management\JPEGS\Logi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71047"/>
                    </a:xfrm>
                    <a:prstGeom prst="rect">
                      <a:avLst/>
                    </a:prstGeom>
                    <a:noFill/>
                    <a:ln>
                      <a:noFill/>
                    </a:ln>
                  </pic:spPr>
                </pic:pic>
              </a:graphicData>
            </a:graphic>
          </wp:inline>
        </w:drawing>
      </w:r>
    </w:p>
    <w:p w14:paraId="312EC2F8" w14:textId="77777777" w:rsidR="00057B9E" w:rsidRDefault="00057B9E" w:rsidP="00057B9E">
      <w:r>
        <w:t xml:space="preserve">Sequence table </w:t>
      </w:r>
    </w:p>
    <w:tbl>
      <w:tblPr>
        <w:tblStyle w:val="TableGrid"/>
        <w:tblW w:w="0" w:type="auto"/>
        <w:tblLook w:val="04A0" w:firstRow="1" w:lastRow="0" w:firstColumn="1" w:lastColumn="0" w:noHBand="0" w:noVBand="1"/>
      </w:tblPr>
      <w:tblGrid>
        <w:gridCol w:w="2178"/>
        <w:gridCol w:w="7398"/>
      </w:tblGrid>
      <w:tr w:rsidR="00057B9E" w14:paraId="6453CBAB" w14:textId="77777777" w:rsidTr="00572AB3">
        <w:tc>
          <w:tcPr>
            <w:tcW w:w="2178" w:type="dxa"/>
          </w:tcPr>
          <w:p w14:paraId="69FA631B" w14:textId="77777777" w:rsidR="00057B9E" w:rsidRDefault="00057B9E" w:rsidP="00572AB3">
            <w:pPr>
              <w:jc w:val="center"/>
            </w:pPr>
            <w:r>
              <w:t>Sequence No.</w:t>
            </w:r>
          </w:p>
        </w:tc>
        <w:tc>
          <w:tcPr>
            <w:tcW w:w="7398" w:type="dxa"/>
          </w:tcPr>
          <w:p w14:paraId="45B8F9CB" w14:textId="77777777" w:rsidR="00057B9E" w:rsidRDefault="00057B9E" w:rsidP="00572AB3">
            <w:r>
              <w:t>Action</w:t>
            </w:r>
          </w:p>
        </w:tc>
      </w:tr>
      <w:tr w:rsidR="00057B9E" w14:paraId="4DC4AD29" w14:textId="77777777" w:rsidTr="00572AB3">
        <w:tc>
          <w:tcPr>
            <w:tcW w:w="2178" w:type="dxa"/>
          </w:tcPr>
          <w:p w14:paraId="7DB940AD" w14:textId="77777777" w:rsidR="00057B9E" w:rsidRDefault="00057B9E" w:rsidP="00572AB3">
            <w:pPr>
              <w:jc w:val="center"/>
            </w:pPr>
            <w:r>
              <w:t>1</w:t>
            </w:r>
          </w:p>
        </w:tc>
        <w:tc>
          <w:tcPr>
            <w:tcW w:w="7398" w:type="dxa"/>
          </w:tcPr>
          <w:p w14:paraId="46F319B8" w14:textId="77777777" w:rsidR="00057B9E" w:rsidRDefault="00057B9E" w:rsidP="00572AB3">
            <w:pPr>
              <w:autoSpaceDE w:val="0"/>
              <w:autoSpaceDN w:val="0"/>
              <w:adjustRightInd w:val="0"/>
              <w:spacing w:line="288" w:lineRule="auto"/>
              <w:rPr>
                <w:rFonts w:cs="Arial"/>
                <w:color w:val="000000"/>
              </w:rPr>
            </w:pPr>
            <w:r>
              <w:rPr>
                <w:rFonts w:cs="Arial"/>
                <w:color w:val="000000"/>
              </w:rPr>
              <w:t xml:space="preserve">Enter the link to the </w:t>
            </w:r>
            <w:proofErr w:type="spellStart"/>
            <w:r>
              <w:rPr>
                <w:rFonts w:cs="Arial"/>
                <w:color w:val="000000"/>
              </w:rPr>
              <w:t>iPortal</w:t>
            </w:r>
            <w:proofErr w:type="spellEnd"/>
            <w:r>
              <w:rPr>
                <w:rFonts w:cs="Arial"/>
                <w:color w:val="000000"/>
              </w:rPr>
              <w:t xml:space="preserve"> in browser</w:t>
            </w:r>
          </w:p>
          <w:p w14:paraId="772E7ED5" w14:textId="77777777" w:rsidR="00057B9E" w:rsidRDefault="00057B9E" w:rsidP="00572AB3"/>
        </w:tc>
      </w:tr>
      <w:tr w:rsidR="00057B9E" w14:paraId="2F6A9993" w14:textId="77777777" w:rsidTr="00572AB3">
        <w:tc>
          <w:tcPr>
            <w:tcW w:w="2178" w:type="dxa"/>
          </w:tcPr>
          <w:p w14:paraId="0D33DA6F" w14:textId="77777777" w:rsidR="00057B9E" w:rsidRDefault="00057B9E" w:rsidP="00572AB3">
            <w:pPr>
              <w:jc w:val="center"/>
            </w:pPr>
            <w:r>
              <w:t>2.1</w:t>
            </w:r>
          </w:p>
        </w:tc>
        <w:tc>
          <w:tcPr>
            <w:tcW w:w="7398" w:type="dxa"/>
          </w:tcPr>
          <w:p w14:paraId="194F9451" w14:textId="77777777" w:rsidR="00057B9E" w:rsidRDefault="00057B9E" w:rsidP="00572AB3">
            <w:pPr>
              <w:autoSpaceDE w:val="0"/>
              <w:autoSpaceDN w:val="0"/>
              <w:adjustRightInd w:val="0"/>
              <w:spacing w:line="288" w:lineRule="auto"/>
              <w:rPr>
                <w:rFonts w:cs="Arial"/>
                <w:color w:val="000000"/>
              </w:rPr>
            </w:pPr>
            <w:r>
              <w:rPr>
                <w:rFonts w:cs="Arial"/>
                <w:color w:val="000000"/>
              </w:rPr>
              <w:t>If correct username and password are entered</w:t>
            </w:r>
          </w:p>
          <w:p w14:paraId="1CF99F8D" w14:textId="77777777" w:rsidR="00057B9E" w:rsidRDefault="00057B9E" w:rsidP="00572AB3"/>
        </w:tc>
      </w:tr>
      <w:tr w:rsidR="00057B9E" w14:paraId="48C2DF2A" w14:textId="77777777" w:rsidTr="00572AB3">
        <w:tc>
          <w:tcPr>
            <w:tcW w:w="2178" w:type="dxa"/>
          </w:tcPr>
          <w:p w14:paraId="27925C78" w14:textId="77777777" w:rsidR="00057B9E" w:rsidRDefault="00057B9E" w:rsidP="00572AB3">
            <w:pPr>
              <w:jc w:val="center"/>
            </w:pPr>
            <w:r>
              <w:t>2.2</w:t>
            </w:r>
          </w:p>
        </w:tc>
        <w:tc>
          <w:tcPr>
            <w:tcW w:w="7398" w:type="dxa"/>
          </w:tcPr>
          <w:p w14:paraId="34F226AF" w14:textId="77777777" w:rsidR="00057B9E" w:rsidRDefault="00057B9E" w:rsidP="00572AB3">
            <w:r w:rsidRPr="002065E0">
              <w:t>If username or password is incorrect, show the message 'Incor</w:t>
            </w:r>
            <w:r>
              <w:t>r</w:t>
            </w:r>
            <w:r w:rsidRPr="002065E0">
              <w:t>ect username or password' and return to login page</w:t>
            </w:r>
          </w:p>
        </w:tc>
      </w:tr>
    </w:tbl>
    <w:p w14:paraId="76F8350E" w14:textId="77777777" w:rsidR="00057B9E" w:rsidRDefault="00057B9E" w:rsidP="00057B9E">
      <w:pPr>
        <w:pStyle w:val="BodyText"/>
        <w:rPr>
          <w:lang w:eastAsia="x-none"/>
        </w:rPr>
      </w:pPr>
    </w:p>
    <w:p w14:paraId="2B186262" w14:textId="77777777" w:rsidR="00057B9E" w:rsidRDefault="00057B9E" w:rsidP="00057B9E">
      <w:pPr>
        <w:pStyle w:val="BodyText"/>
        <w:rPr>
          <w:lang w:eastAsia="x-none"/>
        </w:rPr>
      </w:pPr>
    </w:p>
    <w:p w14:paraId="61830CA9" w14:textId="77777777" w:rsidR="00057B9E" w:rsidRPr="00567714" w:rsidRDefault="00057B9E" w:rsidP="00057B9E">
      <w:pPr>
        <w:rPr>
          <w:color w:val="1F497D" w:themeColor="text2"/>
          <w:u w:val="single"/>
          <w:lang w:eastAsia="x-none"/>
        </w:rPr>
      </w:pPr>
      <w:r w:rsidRPr="00567714">
        <w:rPr>
          <w:color w:val="1F497D" w:themeColor="text2"/>
          <w:u w:val="single"/>
          <w:lang w:eastAsia="x-none"/>
        </w:rPr>
        <w:t>Component Description for Login</w:t>
      </w:r>
    </w:p>
    <w:p w14:paraId="7B899F09" w14:textId="77777777" w:rsidR="00057B9E" w:rsidRPr="0085198E" w:rsidRDefault="00057B9E" w:rsidP="00057B9E">
      <w:pPr>
        <w:rPr>
          <w:lang w:eastAsia="x-none"/>
        </w:rPr>
      </w:pPr>
      <w:r>
        <w:rPr>
          <w:lang w:eastAsia="x-none"/>
        </w:rPr>
        <w:t>Please refer following document for more description about classes, methods and models involved in Login.</w:t>
      </w:r>
    </w:p>
    <w:p w14:paraId="69A70ED5" w14:textId="77777777" w:rsidR="00057B9E" w:rsidRPr="0085198E" w:rsidRDefault="00057B9E" w:rsidP="00057B9E">
      <w:pPr>
        <w:rPr>
          <w:lang w:eastAsia="x-none"/>
        </w:rPr>
      </w:pPr>
    </w:p>
    <w:commentRangeStart w:id="54"/>
    <w:bookmarkStart w:id="55" w:name="_MON_1450519414"/>
    <w:bookmarkEnd w:id="55"/>
    <w:p w14:paraId="48F0F73E" w14:textId="77777777" w:rsidR="00057B9E" w:rsidRPr="0085198E" w:rsidRDefault="00057B9E" w:rsidP="00057B9E">
      <w:pPr>
        <w:rPr>
          <w:lang w:eastAsia="x-none"/>
        </w:rPr>
      </w:pPr>
      <w:r>
        <w:rPr>
          <w:lang w:eastAsia="x-none"/>
        </w:rPr>
        <w:object w:dxaOrig="1550" w:dyaOrig="991" w14:anchorId="5747D0BE">
          <v:shape id="_x0000_i1030" type="#_x0000_t75" style="width:77.5pt;height:49.5pt" o:ole="">
            <v:imagedata r:id="rId28" o:title=""/>
          </v:shape>
          <o:OLEObject Type="Embed" ProgID="Word.Document.12" ShapeID="_x0000_i1030" DrawAspect="Icon" ObjectID="_1450521346" r:id="rId29">
            <o:FieldCodes>\s</o:FieldCodes>
          </o:OLEObject>
        </w:object>
      </w:r>
      <w:commentRangeEnd w:id="54"/>
      <w:r w:rsidR="0043307A">
        <w:rPr>
          <w:rStyle w:val="CommentReference"/>
        </w:rPr>
        <w:commentReference w:id="54"/>
      </w:r>
    </w:p>
    <w:p w14:paraId="5F49D4A5" w14:textId="77777777" w:rsidR="00057B9E" w:rsidRDefault="00057B9E" w:rsidP="00057B9E">
      <w:pPr>
        <w:rPr>
          <w:lang w:eastAsia="x-none"/>
        </w:rPr>
      </w:pPr>
    </w:p>
    <w:p w14:paraId="2E6FB6F4" w14:textId="77777777" w:rsidR="00057B9E" w:rsidRDefault="00057B9E" w:rsidP="00057B9E">
      <w:pPr>
        <w:pStyle w:val="Heading4"/>
        <w:ind w:left="360"/>
        <w:rPr>
          <w:i w:val="0"/>
          <w:lang w:val="en-US"/>
        </w:rPr>
      </w:pPr>
      <w:r w:rsidRPr="0065110F">
        <w:rPr>
          <w:i w:val="0"/>
        </w:rPr>
        <w:lastRenderedPageBreak/>
        <w:t>Service APIs</w:t>
      </w:r>
    </w:p>
    <w:p w14:paraId="0ECA6F88" w14:textId="77777777" w:rsidR="00057B9E" w:rsidRPr="00FF05F4" w:rsidRDefault="00057B9E" w:rsidP="00057B9E">
      <w:pPr>
        <w:pStyle w:val="BodyText"/>
        <w:rPr>
          <w:lang w:eastAsia="x-none"/>
        </w:rPr>
      </w:pPr>
      <w:r>
        <w:rPr>
          <w:lang w:eastAsia="x-none"/>
        </w:rPr>
        <w:t>No service is used in account activation or login.</w:t>
      </w:r>
    </w:p>
    <w:p w14:paraId="0725736D" w14:textId="77777777" w:rsidR="00057B9E" w:rsidRDefault="00057B9E" w:rsidP="00057B9E">
      <w:pPr>
        <w:pStyle w:val="Heading4"/>
        <w:ind w:left="360"/>
        <w:rPr>
          <w:lang w:val="en-US"/>
        </w:rPr>
      </w:pPr>
      <w:r>
        <w:t>Database and Data Requirements</w:t>
      </w:r>
    </w:p>
    <w:p w14:paraId="42C9C6DB" w14:textId="77777777" w:rsidR="00057B9E" w:rsidRDefault="00057B9E" w:rsidP="00057B9E">
      <w:pPr>
        <w:pStyle w:val="BodyText"/>
      </w:pPr>
      <w:r>
        <w:object w:dxaOrig="8238" w:dyaOrig="7374" w14:anchorId="791FF059">
          <v:shape id="_x0000_i1031" type="#_x0000_t75" style="width:412pt;height:369pt" o:ole="">
            <v:imagedata r:id="rId30" o:title=""/>
          </v:shape>
          <o:OLEObject Type="Embed" ProgID="Visio.Drawing.11" ShapeID="_x0000_i1031" DrawAspect="Content" ObjectID="_1450521347" r:id="rId31"/>
        </w:object>
      </w:r>
    </w:p>
    <w:p w14:paraId="51DEAA7B" w14:textId="77777777" w:rsidR="00057B9E" w:rsidRDefault="00057B9E" w:rsidP="00057B9E">
      <w:pPr>
        <w:pStyle w:val="BodyText"/>
      </w:pPr>
    </w:p>
    <w:p w14:paraId="663F123D" w14:textId="77777777" w:rsidR="00057B9E" w:rsidRDefault="00057B9E" w:rsidP="00057B9E">
      <w:pPr>
        <w:pStyle w:val="BodyText"/>
        <w:rPr>
          <w:color w:val="1F497D" w:themeColor="text2"/>
          <w:u w:val="single"/>
        </w:rPr>
      </w:pPr>
      <w:r w:rsidRPr="005866A5">
        <w:rPr>
          <w:color w:val="1F497D" w:themeColor="text2"/>
          <w:u w:val="single"/>
        </w:rPr>
        <w:t>Database Table Description</w:t>
      </w:r>
    </w:p>
    <w:p w14:paraId="1CAB9B09" w14:textId="77777777" w:rsidR="00057B9E" w:rsidRPr="005866A5" w:rsidRDefault="00057B9E" w:rsidP="00057B9E">
      <w:pPr>
        <w:pStyle w:val="BodyText"/>
        <w:rPr>
          <w:color w:val="000000" w:themeColor="text1"/>
          <w:lang w:eastAsia="x-none"/>
        </w:rPr>
      </w:pPr>
      <w:r w:rsidRPr="005866A5">
        <w:rPr>
          <w:color w:val="000000" w:themeColor="text1"/>
        </w:rPr>
        <w:t xml:space="preserve">For </w:t>
      </w:r>
      <w:r>
        <w:rPr>
          <w:color w:val="000000" w:themeColor="text1"/>
        </w:rPr>
        <w:t>table description refer Appendix</w:t>
      </w:r>
      <w:r w:rsidR="00704BDE">
        <w:rPr>
          <w:color w:val="000000" w:themeColor="text1"/>
        </w:rPr>
        <w:t>1.</w:t>
      </w:r>
      <w:r>
        <w:rPr>
          <w:color w:val="000000" w:themeColor="text1"/>
        </w:rPr>
        <w:t xml:space="preserve"> </w:t>
      </w:r>
    </w:p>
    <w:p w14:paraId="7E6758D2" w14:textId="77777777" w:rsidR="00057B9E" w:rsidRDefault="00057B9E" w:rsidP="00057B9E">
      <w:pPr>
        <w:pStyle w:val="Heading4"/>
        <w:ind w:left="360"/>
        <w:rPr>
          <w:lang w:val="en-US"/>
        </w:rPr>
      </w:pPr>
      <w:r>
        <w:t xml:space="preserve">Project Structure </w:t>
      </w:r>
    </w:p>
    <w:p w14:paraId="5DC7651A" w14:textId="77777777" w:rsidR="00057B9E" w:rsidRPr="00A76D26" w:rsidRDefault="00057B9E" w:rsidP="00057B9E">
      <w:pPr>
        <w:pStyle w:val="BodyText"/>
        <w:rPr>
          <w:lang w:eastAsia="x-none"/>
        </w:rPr>
      </w:pPr>
      <w:r>
        <w:rPr>
          <w:lang w:eastAsia="x-none"/>
        </w:rPr>
        <w:t>Refer project structure from 4.4 section</w:t>
      </w:r>
    </w:p>
    <w:p w14:paraId="457E772D" w14:textId="77777777" w:rsidR="00057B9E" w:rsidRDefault="00057B9E" w:rsidP="00057B9E">
      <w:pPr>
        <w:pStyle w:val="Heading4"/>
        <w:ind w:left="360"/>
        <w:rPr>
          <w:i w:val="0"/>
          <w:lang w:val="en-US"/>
        </w:rPr>
      </w:pPr>
      <w:r w:rsidRPr="002B38BA">
        <w:rPr>
          <w:i w:val="0"/>
        </w:rPr>
        <w:t>Deployment/Setup Requirement</w:t>
      </w:r>
    </w:p>
    <w:p w14:paraId="1FAEE64C" w14:textId="77777777" w:rsidR="00057B9E" w:rsidRPr="009D7D42" w:rsidRDefault="00057B9E" w:rsidP="00057B9E">
      <w:pPr>
        <w:pStyle w:val="BodyText"/>
        <w:rPr>
          <w:lang w:eastAsia="x-none"/>
        </w:rPr>
      </w:pPr>
      <w:r>
        <w:rPr>
          <w:lang w:eastAsia="x-none"/>
        </w:rPr>
        <w:t xml:space="preserve">Refer deployment and setup script from section 4.3 Deployment and Build script </w:t>
      </w:r>
    </w:p>
    <w:p w14:paraId="13C5A922" w14:textId="77777777" w:rsidR="00057B9E" w:rsidRDefault="00057B9E" w:rsidP="00057B9E">
      <w:pPr>
        <w:pStyle w:val="Heading4"/>
        <w:ind w:left="360"/>
        <w:rPr>
          <w:i w:val="0"/>
          <w:lang w:val="en-US"/>
        </w:rPr>
      </w:pPr>
      <w:r w:rsidRPr="00764FD4">
        <w:rPr>
          <w:i w:val="0"/>
        </w:rPr>
        <w:lastRenderedPageBreak/>
        <w:t>Test Guidelines</w:t>
      </w:r>
    </w:p>
    <w:p w14:paraId="20F647AF" w14:textId="77777777" w:rsidR="00057B9E" w:rsidRPr="00D222FB" w:rsidRDefault="00057B9E" w:rsidP="00057B9E">
      <w:pPr>
        <w:pStyle w:val="BodyText"/>
        <w:rPr>
          <w:lang w:eastAsia="x-none"/>
        </w:rPr>
      </w:pPr>
      <w:r>
        <w:rPr>
          <w:lang w:eastAsia="x-none"/>
        </w:rPr>
        <w:t>Cucumber framework is used to test the components.</w:t>
      </w:r>
    </w:p>
    <w:p w14:paraId="2328BF3F" w14:textId="77777777" w:rsidR="00057B9E" w:rsidRDefault="00057B9E" w:rsidP="00057B9E">
      <w:pPr>
        <w:pStyle w:val="Heading4"/>
        <w:ind w:left="360"/>
        <w:rPr>
          <w:i w:val="0"/>
          <w:lang w:val="en-US"/>
        </w:rPr>
      </w:pPr>
      <w:r w:rsidRPr="0065110F">
        <w:rPr>
          <w:i w:val="0"/>
        </w:rPr>
        <w:t>Assumptions</w:t>
      </w:r>
    </w:p>
    <w:p w14:paraId="6D3D8FFA" w14:textId="77777777" w:rsidR="00057B9E" w:rsidRDefault="00057B9E" w:rsidP="00BC1164">
      <w:pPr>
        <w:pStyle w:val="BodyText"/>
        <w:numPr>
          <w:ilvl w:val="0"/>
          <w:numId w:val="21"/>
        </w:numPr>
        <w:rPr>
          <w:lang w:eastAsia="x-none"/>
        </w:rPr>
      </w:pPr>
      <w:r>
        <w:rPr>
          <w:lang w:eastAsia="x-none"/>
        </w:rPr>
        <w:t xml:space="preserve">Only those users whose accounts are created with the </w:t>
      </w:r>
      <w:proofErr w:type="spellStart"/>
      <w:r>
        <w:rPr>
          <w:lang w:eastAsia="x-none"/>
        </w:rPr>
        <w:t>iPortal</w:t>
      </w:r>
      <w:proofErr w:type="spellEnd"/>
      <w:r>
        <w:rPr>
          <w:lang w:eastAsia="x-none"/>
        </w:rPr>
        <w:t xml:space="preserve"> system will get account activation emails.</w:t>
      </w:r>
    </w:p>
    <w:p w14:paraId="6DC95D95" w14:textId="77777777" w:rsidR="00057B9E" w:rsidRDefault="00057B9E" w:rsidP="00BC1164">
      <w:pPr>
        <w:pStyle w:val="BodyText"/>
        <w:numPr>
          <w:ilvl w:val="0"/>
          <w:numId w:val="21"/>
        </w:numPr>
        <w:rPr>
          <w:lang w:eastAsia="x-none"/>
        </w:rPr>
      </w:pPr>
      <w:r>
        <w:rPr>
          <w:lang w:eastAsia="x-none"/>
        </w:rPr>
        <w:t>Only those users whose accounts are activated, can be able to login into the application.</w:t>
      </w:r>
    </w:p>
    <w:p w14:paraId="61180F65" w14:textId="77777777" w:rsidR="00057B9E" w:rsidRPr="0058618D" w:rsidRDefault="00057B9E" w:rsidP="00BC1164">
      <w:pPr>
        <w:pStyle w:val="BodyText"/>
        <w:numPr>
          <w:ilvl w:val="0"/>
          <w:numId w:val="21"/>
        </w:numPr>
        <w:rPr>
          <w:lang w:eastAsia="x-none"/>
        </w:rPr>
      </w:pPr>
      <w:r>
        <w:rPr>
          <w:lang w:eastAsia="x-none"/>
        </w:rPr>
        <w:t>Validation is present for authenticated users.</w:t>
      </w:r>
    </w:p>
    <w:p w14:paraId="73136FAD" w14:textId="77777777" w:rsidR="00057B9E" w:rsidRDefault="00057B9E" w:rsidP="00057B9E">
      <w:pPr>
        <w:pStyle w:val="Heading4"/>
        <w:ind w:left="360"/>
        <w:rPr>
          <w:i w:val="0"/>
          <w:lang w:val="en-US"/>
        </w:rPr>
      </w:pPr>
      <w:r w:rsidRPr="00764FD4">
        <w:rPr>
          <w:i w:val="0"/>
        </w:rPr>
        <w:t xml:space="preserve">Dependencies on other Subsystem </w:t>
      </w:r>
    </w:p>
    <w:p w14:paraId="4BB045D2" w14:textId="77777777" w:rsidR="00057B9E" w:rsidRDefault="00057B9E" w:rsidP="00BC1164">
      <w:pPr>
        <w:pStyle w:val="BodyText"/>
        <w:numPr>
          <w:ilvl w:val="0"/>
          <w:numId w:val="22"/>
        </w:numPr>
        <w:rPr>
          <w:lang w:eastAsia="x-none"/>
        </w:rPr>
      </w:pPr>
      <w:r>
        <w:rPr>
          <w:lang w:eastAsia="x-none"/>
        </w:rPr>
        <w:t>All other sub-systems depend on account activation and login.</w:t>
      </w:r>
    </w:p>
    <w:p w14:paraId="44735A70" w14:textId="77777777" w:rsidR="00057B9E" w:rsidRDefault="00057B9E" w:rsidP="00BC1164">
      <w:pPr>
        <w:pStyle w:val="BodyText"/>
        <w:numPr>
          <w:ilvl w:val="0"/>
          <w:numId w:val="22"/>
        </w:numPr>
        <w:rPr>
          <w:lang w:eastAsia="x-none"/>
        </w:rPr>
      </w:pPr>
      <w:r>
        <w:rPr>
          <w:lang w:eastAsia="x-none"/>
        </w:rPr>
        <w:t>No user is allowed to login into the system before account activation.</w:t>
      </w:r>
    </w:p>
    <w:p w14:paraId="186149AA" w14:textId="77777777" w:rsidR="00057B9E" w:rsidRPr="00D35FC0" w:rsidRDefault="00057B9E" w:rsidP="00BC1164">
      <w:pPr>
        <w:pStyle w:val="BodyText"/>
        <w:numPr>
          <w:ilvl w:val="0"/>
          <w:numId w:val="22"/>
        </w:numPr>
        <w:rPr>
          <w:lang w:eastAsia="x-none"/>
        </w:rPr>
      </w:pPr>
      <w:r>
        <w:rPr>
          <w:lang w:eastAsia="x-none"/>
        </w:rPr>
        <w:t>No user is allowed to access the system before login.</w:t>
      </w:r>
    </w:p>
    <w:p w14:paraId="6753C377" w14:textId="77777777" w:rsidR="00057B9E" w:rsidRPr="00764FD4" w:rsidRDefault="00057B9E" w:rsidP="00057B9E">
      <w:pPr>
        <w:pStyle w:val="Heading4"/>
        <w:ind w:left="360"/>
        <w:rPr>
          <w:i w:val="0"/>
        </w:rPr>
      </w:pPr>
      <w:r w:rsidRPr="00764FD4">
        <w:rPr>
          <w:i w:val="0"/>
        </w:rPr>
        <w:t>Component Matrix</w:t>
      </w:r>
    </w:p>
    <w:p w14:paraId="137E9BBA" w14:textId="77777777" w:rsidR="00BC1164" w:rsidRDefault="00057B9E" w:rsidP="00BC1164">
      <w:pPr>
        <w:pStyle w:val="ListParagraph"/>
        <w:numPr>
          <w:ilvl w:val="0"/>
          <w:numId w:val="23"/>
        </w:numPr>
      </w:pPr>
      <w:r>
        <w:t xml:space="preserve">The below section describes the matrix of dependencies for the various components\classes identified for this sub-system. </w:t>
      </w:r>
    </w:p>
    <w:p w14:paraId="7B28ECD5" w14:textId="77777777" w:rsidR="00057B9E" w:rsidRPr="00BC1164" w:rsidRDefault="00057B9E" w:rsidP="00BC1164">
      <w:pPr>
        <w:pStyle w:val="ListParagraph"/>
        <w:numPr>
          <w:ilvl w:val="0"/>
          <w:numId w:val="23"/>
        </w:numPr>
      </w:pPr>
      <w:r w:rsidRPr="00BC1164">
        <w:rPr>
          <w:color w:val="000000" w:themeColor="text1"/>
          <w:lang w:eastAsia="x-none"/>
        </w:rPr>
        <w:t>No custom classes are used, so there is no component matrix.</w:t>
      </w:r>
    </w:p>
    <w:p w14:paraId="6C12A568" w14:textId="77777777" w:rsidR="00852A66" w:rsidRDefault="00852A66" w:rsidP="00852A66">
      <w:pPr>
        <w:pStyle w:val="Heading3"/>
        <w:tabs>
          <w:tab w:val="left" w:pos="1260"/>
        </w:tabs>
        <w:ind w:left="540" w:hanging="90"/>
        <w:rPr>
          <w:lang w:val="en-US"/>
        </w:rPr>
      </w:pPr>
      <w:r>
        <w:t>Document Management</w:t>
      </w:r>
    </w:p>
    <w:p w14:paraId="226074B4" w14:textId="77777777" w:rsidR="004A67BE" w:rsidRDefault="004A67BE" w:rsidP="004A67BE">
      <w:r>
        <w:t>This section describes the functionality and responsibilities of the system identified.</w:t>
      </w:r>
    </w:p>
    <w:p w14:paraId="6969E2D9" w14:textId="77777777" w:rsidR="004A67BE" w:rsidRPr="004C534C" w:rsidRDefault="004A67BE" w:rsidP="004A67BE">
      <w:pPr>
        <w:pStyle w:val="Heading4"/>
        <w:ind w:left="360"/>
        <w:rPr>
          <w:i w:val="0"/>
        </w:rPr>
      </w:pPr>
      <w:r w:rsidRPr="004C534C">
        <w:rPr>
          <w:i w:val="0"/>
        </w:rPr>
        <w:t>Purpose</w:t>
      </w:r>
    </w:p>
    <w:p w14:paraId="1E308749" w14:textId="77777777" w:rsidR="004A67BE" w:rsidRDefault="004A67BE" w:rsidP="004A67BE">
      <w:pPr>
        <w:pStyle w:val="BodyText"/>
        <w:rPr>
          <w:lang w:eastAsia="x-none"/>
        </w:rPr>
      </w:pPr>
      <w:r>
        <w:rPr>
          <w:lang w:eastAsia="x-none"/>
        </w:rPr>
        <w:t xml:space="preserve">Document management system is responsible for uploading documents into the </w:t>
      </w:r>
      <w:proofErr w:type="spellStart"/>
      <w:r>
        <w:rPr>
          <w:lang w:eastAsia="x-none"/>
        </w:rPr>
        <w:t>iPortal</w:t>
      </w:r>
      <w:proofErr w:type="spellEnd"/>
      <w:r>
        <w:rPr>
          <w:lang w:eastAsia="x-none"/>
        </w:rPr>
        <w:t xml:space="preserve"> system.</w:t>
      </w:r>
    </w:p>
    <w:p w14:paraId="46C2B6F0" w14:textId="77777777" w:rsidR="004A67BE" w:rsidRDefault="004A67BE" w:rsidP="004A67BE">
      <w:pPr>
        <w:pStyle w:val="BodyText"/>
        <w:rPr>
          <w:lang w:eastAsia="x-none"/>
        </w:rPr>
      </w:pPr>
      <w:r>
        <w:rPr>
          <w:lang w:eastAsia="x-none"/>
        </w:rPr>
        <w:t>Documents can be created with specific type of access. Documents can also be downloaded.</w:t>
      </w:r>
    </w:p>
    <w:p w14:paraId="36F0F09A" w14:textId="77777777" w:rsidR="004A67BE" w:rsidRDefault="004A67BE" w:rsidP="004A67BE">
      <w:pPr>
        <w:pStyle w:val="Heading4"/>
        <w:ind w:left="360"/>
      </w:pPr>
      <w:r>
        <w:lastRenderedPageBreak/>
        <w:t>Logical Architecture Diagram</w:t>
      </w:r>
    </w:p>
    <w:p w14:paraId="544B0E80" w14:textId="77777777" w:rsidR="004A67BE" w:rsidRPr="001D6C03" w:rsidRDefault="004A67BE" w:rsidP="004A67BE">
      <w:pPr>
        <w:pStyle w:val="BodyText"/>
        <w:rPr>
          <w:lang w:eastAsia="x-none"/>
        </w:rPr>
      </w:pPr>
      <w:r>
        <w:rPr>
          <w:noProof/>
        </w:rPr>
        <w:drawing>
          <wp:inline distT="0" distB="0" distL="0" distR="0" wp14:anchorId="595472AD" wp14:editId="17C049DE">
            <wp:extent cx="5943600" cy="4133850"/>
            <wp:effectExtent l="0" t="0" r="0" b="0"/>
            <wp:docPr id="46" name="Picture 46" descr="C:\Users\truptij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ruptija\Desktop\Pictur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5E781413" w14:textId="77777777" w:rsidR="004A67BE" w:rsidRPr="001D6C03" w:rsidRDefault="004A67BE" w:rsidP="004A67BE">
      <w:pPr>
        <w:rPr>
          <w:lang w:eastAsia="x-none"/>
        </w:rPr>
      </w:pPr>
    </w:p>
    <w:p w14:paraId="3FA6F2FF" w14:textId="77777777" w:rsidR="004A67BE" w:rsidRDefault="004A67BE" w:rsidP="004A67BE">
      <w:pPr>
        <w:rPr>
          <w:lang w:eastAsia="x-none"/>
        </w:rPr>
      </w:pPr>
    </w:p>
    <w:p w14:paraId="02C4EF2A" w14:textId="77777777" w:rsidR="004A67BE" w:rsidRDefault="004A67BE" w:rsidP="004A67BE">
      <w:pPr>
        <w:pStyle w:val="Heading4"/>
        <w:ind w:left="360"/>
      </w:pPr>
      <w:r>
        <w:tab/>
        <w:t>Object Model and Interface</w:t>
      </w:r>
    </w:p>
    <w:p w14:paraId="5817DF85" w14:textId="77777777" w:rsidR="004A67BE" w:rsidRDefault="004A67BE" w:rsidP="004A67BE">
      <w:pPr>
        <w:rPr>
          <w:rStyle w:val="Blue"/>
          <w:bCs w:val="0"/>
          <w:iCs w:val="0"/>
          <w:color w:val="FF0000"/>
        </w:rPr>
      </w:pPr>
      <w:r w:rsidRPr="00793A2F">
        <w:rPr>
          <w:color w:val="1F497D" w:themeColor="text2"/>
          <w:u w:val="single"/>
        </w:rPr>
        <w:t>Class diagrams</w:t>
      </w:r>
      <w:r w:rsidRPr="002F08BA">
        <w:rPr>
          <w:rStyle w:val="Blue"/>
          <w:bCs w:val="0"/>
          <w:iCs w:val="0"/>
          <w:color w:val="FF0000"/>
        </w:rPr>
        <w:t>:</w:t>
      </w:r>
    </w:p>
    <w:p w14:paraId="26E6D32D" w14:textId="77777777" w:rsidR="004A67BE" w:rsidRDefault="004A67BE" w:rsidP="004A67BE">
      <w:pPr>
        <w:tabs>
          <w:tab w:val="left" w:pos="3330"/>
        </w:tabs>
        <w:rPr>
          <w:lang w:eastAsia="x-none"/>
        </w:rPr>
      </w:pPr>
    </w:p>
    <w:p w14:paraId="0040385F" w14:textId="77777777" w:rsidR="009E1E15" w:rsidRDefault="009E1E15" w:rsidP="004A67BE">
      <w:pPr>
        <w:tabs>
          <w:tab w:val="left" w:pos="3330"/>
        </w:tabs>
        <w:rPr>
          <w:lang w:eastAsia="x-none"/>
        </w:rPr>
      </w:pPr>
      <w:r>
        <w:rPr>
          <w:lang w:eastAsia="x-none"/>
        </w:rPr>
        <w:t>Document upload functionality is handled by Document class. So the class diagram only shows Document as main class.</w:t>
      </w:r>
    </w:p>
    <w:p w14:paraId="3ABF51E1" w14:textId="77777777" w:rsidR="009E1E15" w:rsidRDefault="009E1E15" w:rsidP="004A67BE">
      <w:pPr>
        <w:tabs>
          <w:tab w:val="left" w:pos="3330"/>
        </w:tabs>
        <w:rPr>
          <w:lang w:eastAsia="x-none"/>
        </w:rPr>
      </w:pPr>
      <w:r>
        <w:rPr>
          <w:lang w:eastAsia="x-none"/>
        </w:rPr>
        <w:t xml:space="preserve">Also class diagram shows, some services, </w:t>
      </w:r>
      <w:proofErr w:type="spellStart"/>
      <w:r>
        <w:rPr>
          <w:lang w:eastAsia="x-none"/>
        </w:rPr>
        <w:t>serializers</w:t>
      </w:r>
      <w:proofErr w:type="spellEnd"/>
      <w:r>
        <w:rPr>
          <w:lang w:eastAsia="x-none"/>
        </w:rPr>
        <w:t xml:space="preserve"> and presenters.</w:t>
      </w:r>
    </w:p>
    <w:p w14:paraId="58B4F583" w14:textId="77777777" w:rsidR="009E1E15" w:rsidRDefault="009E1E15" w:rsidP="004A67BE">
      <w:pPr>
        <w:tabs>
          <w:tab w:val="left" w:pos="3330"/>
        </w:tabs>
        <w:rPr>
          <w:lang w:eastAsia="x-none"/>
        </w:rPr>
      </w:pPr>
      <w:r>
        <w:rPr>
          <w:lang w:eastAsia="x-none"/>
        </w:rPr>
        <w:t xml:space="preserve">These services, </w:t>
      </w:r>
      <w:proofErr w:type="spellStart"/>
      <w:r>
        <w:rPr>
          <w:lang w:eastAsia="x-none"/>
        </w:rPr>
        <w:t>serializers</w:t>
      </w:r>
      <w:proofErr w:type="spellEnd"/>
      <w:r>
        <w:rPr>
          <w:lang w:eastAsia="x-none"/>
        </w:rPr>
        <w:t xml:space="preserve"> and presenters are invoke</w:t>
      </w:r>
      <w:r w:rsidR="0046201E">
        <w:rPr>
          <w:lang w:eastAsia="x-none"/>
        </w:rPr>
        <w:t>d</w:t>
      </w:r>
      <w:r>
        <w:rPr>
          <w:lang w:eastAsia="x-none"/>
        </w:rPr>
        <w:t xml:space="preserve"> form Document class.</w:t>
      </w:r>
    </w:p>
    <w:p w14:paraId="313B8379" w14:textId="77777777" w:rsidR="0046201E" w:rsidRDefault="0046201E" w:rsidP="004A67BE">
      <w:pPr>
        <w:tabs>
          <w:tab w:val="left" w:pos="3330"/>
        </w:tabs>
        <w:rPr>
          <w:lang w:eastAsia="x-none"/>
        </w:rPr>
      </w:pPr>
      <w:proofErr w:type="spellStart"/>
      <w:r>
        <w:rPr>
          <w:lang w:eastAsia="x-none"/>
        </w:rPr>
        <w:t>Serializers</w:t>
      </w:r>
      <w:proofErr w:type="spellEnd"/>
      <w:r>
        <w:rPr>
          <w:lang w:eastAsia="x-none"/>
        </w:rPr>
        <w:t xml:space="preserve"> and presenters are used as view component.</w:t>
      </w:r>
    </w:p>
    <w:p w14:paraId="532F8D7A" w14:textId="77777777" w:rsidR="004A67BE" w:rsidRDefault="009E1E15" w:rsidP="004A67BE">
      <w:pPr>
        <w:tabs>
          <w:tab w:val="left" w:pos="3330"/>
        </w:tabs>
        <w:rPr>
          <w:lang w:eastAsia="x-none"/>
        </w:rPr>
      </w:pPr>
      <w:r>
        <w:object w:dxaOrig="26940" w:dyaOrig="17038" w14:anchorId="46DE7628">
          <v:shape id="_x0000_i1032" type="#_x0000_t75" style="width:467.5pt;height:295.5pt" o:ole="">
            <v:imagedata r:id="rId33" o:title=""/>
          </v:shape>
          <o:OLEObject Type="Embed" ProgID="Visio.Drawing.11" ShapeID="_x0000_i1032" DrawAspect="Content" ObjectID="_1450521348" r:id="rId34"/>
        </w:object>
      </w:r>
    </w:p>
    <w:p w14:paraId="625356F6" w14:textId="77777777" w:rsidR="004A67BE" w:rsidRDefault="004A67BE" w:rsidP="004A67BE">
      <w:pPr>
        <w:tabs>
          <w:tab w:val="left" w:pos="3330"/>
        </w:tabs>
        <w:rPr>
          <w:color w:val="1F497D" w:themeColor="text2"/>
          <w:u w:val="single"/>
          <w:lang w:eastAsia="x-none"/>
        </w:rPr>
      </w:pPr>
    </w:p>
    <w:p w14:paraId="323C0CCF" w14:textId="77777777" w:rsidR="004A67BE" w:rsidRDefault="004A67BE" w:rsidP="004A67BE">
      <w:pPr>
        <w:rPr>
          <w:rFonts w:cs="Arial"/>
          <w:i/>
          <w:color w:val="4F81BD"/>
          <w:u w:val="single"/>
        </w:rPr>
      </w:pPr>
      <w:r w:rsidRPr="00564DBD">
        <w:rPr>
          <w:rFonts w:cs="Arial"/>
          <w:i/>
          <w:color w:val="4F81BD"/>
          <w:u w:val="single"/>
        </w:rPr>
        <w:t>Document Class Description</w:t>
      </w:r>
    </w:p>
    <w:p w14:paraId="44C43B30" w14:textId="77777777" w:rsidR="004A67BE" w:rsidRDefault="004A67BE" w:rsidP="004A67BE">
      <w:pPr>
        <w:pStyle w:val="BodyText"/>
        <w:rPr>
          <w:color w:val="000000" w:themeColor="text1"/>
        </w:rPr>
      </w:pPr>
      <w:r>
        <w:rPr>
          <w:color w:val="000000" w:themeColor="text1"/>
        </w:rPr>
        <w:t>For Document</w:t>
      </w:r>
      <w:r w:rsidRPr="00186257">
        <w:rPr>
          <w:color w:val="000000" w:themeColor="text1"/>
        </w:rPr>
        <w:t xml:space="preserve"> class description refer below document.</w:t>
      </w:r>
    </w:p>
    <w:p w14:paraId="371F800C" w14:textId="77777777" w:rsidR="004A67BE" w:rsidRDefault="004A67BE" w:rsidP="004A67BE">
      <w:pPr>
        <w:tabs>
          <w:tab w:val="left" w:pos="3330"/>
        </w:tabs>
        <w:rPr>
          <w:color w:val="1F497D" w:themeColor="text2"/>
          <w:u w:val="single"/>
          <w:lang w:eastAsia="x-none"/>
        </w:rPr>
      </w:pPr>
      <w:r>
        <w:rPr>
          <w:color w:val="000000" w:themeColor="text1"/>
        </w:rPr>
        <w:object w:dxaOrig="1550" w:dyaOrig="991" w14:anchorId="5F67B253">
          <v:shape id="_x0000_i1033" type="#_x0000_t75" style="width:77.5pt;height:49.5pt" o:ole="">
            <v:imagedata r:id="rId35" o:title=""/>
          </v:shape>
          <o:OLEObject Type="Embed" ProgID="Word.Document.12" ShapeID="_x0000_i1033" DrawAspect="Icon" ObjectID="_1450521349" r:id="rId36">
            <o:FieldCodes>\s</o:FieldCodes>
          </o:OLEObject>
        </w:object>
      </w:r>
    </w:p>
    <w:p w14:paraId="4E801D82" w14:textId="77777777" w:rsidR="004A67BE" w:rsidRDefault="004A67BE" w:rsidP="004A67BE">
      <w:pPr>
        <w:tabs>
          <w:tab w:val="left" w:pos="3330"/>
        </w:tabs>
        <w:rPr>
          <w:color w:val="1F497D" w:themeColor="text2"/>
          <w:u w:val="single"/>
          <w:lang w:eastAsia="x-none"/>
        </w:rPr>
      </w:pPr>
    </w:p>
    <w:p w14:paraId="23F8D334" w14:textId="77777777" w:rsidR="004A67BE" w:rsidRDefault="004A67BE" w:rsidP="004A67BE">
      <w:pPr>
        <w:tabs>
          <w:tab w:val="left" w:pos="3330"/>
        </w:tabs>
        <w:rPr>
          <w:color w:val="1F497D" w:themeColor="text2"/>
          <w:u w:val="single"/>
          <w:lang w:eastAsia="x-none"/>
        </w:rPr>
      </w:pPr>
    </w:p>
    <w:p w14:paraId="1BCB369A" w14:textId="77777777" w:rsidR="004A67BE" w:rsidRDefault="004A67BE" w:rsidP="004A67BE">
      <w:pPr>
        <w:tabs>
          <w:tab w:val="left" w:pos="3330"/>
        </w:tabs>
        <w:rPr>
          <w:color w:val="1F497D" w:themeColor="text2"/>
          <w:u w:val="single"/>
          <w:lang w:eastAsia="x-none"/>
        </w:rPr>
      </w:pPr>
    </w:p>
    <w:p w14:paraId="5DFA7B13" w14:textId="77777777"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Flow Diagram:</w:t>
      </w:r>
    </w:p>
    <w:p w14:paraId="6D506C87" w14:textId="77777777" w:rsidR="004A67BE" w:rsidRDefault="004A67BE" w:rsidP="004A67BE">
      <w:pPr>
        <w:tabs>
          <w:tab w:val="left" w:pos="3330"/>
        </w:tabs>
        <w:rPr>
          <w:color w:val="1F497D" w:themeColor="text2"/>
          <w:u w:val="single"/>
          <w:lang w:eastAsia="x-none"/>
        </w:rPr>
      </w:pPr>
    </w:p>
    <w:p w14:paraId="41607513" w14:textId="77777777" w:rsidR="004A67BE" w:rsidRPr="00793A2F" w:rsidRDefault="004A67BE" w:rsidP="004A67BE">
      <w:pPr>
        <w:tabs>
          <w:tab w:val="left" w:pos="3330"/>
        </w:tabs>
        <w:rPr>
          <w:color w:val="1F497D" w:themeColor="text2"/>
          <w:u w:val="single"/>
          <w:lang w:eastAsia="x-none"/>
        </w:rPr>
      </w:pPr>
      <w:r>
        <w:object w:dxaOrig="11680" w:dyaOrig="15375" w14:anchorId="2830F32B">
          <v:shape id="_x0000_i1034" type="#_x0000_t75" style="width:451pt;height:461.5pt" o:ole="">
            <v:imagedata r:id="rId37" o:title=""/>
          </v:shape>
          <o:OLEObject Type="Embed" ProgID="Visio.Drawing.11" ShapeID="_x0000_i1034" DrawAspect="Content" ObjectID="_1450521350" r:id="rId38"/>
        </w:object>
      </w:r>
    </w:p>
    <w:p w14:paraId="2C782176" w14:textId="77777777"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Sequence Diagrams</w:t>
      </w:r>
      <w:r>
        <w:rPr>
          <w:color w:val="1F497D" w:themeColor="text2"/>
          <w:u w:val="single"/>
          <w:lang w:eastAsia="x-none"/>
        </w:rPr>
        <w:t>:</w:t>
      </w:r>
    </w:p>
    <w:p w14:paraId="17A87141" w14:textId="77777777" w:rsidR="004A67BE" w:rsidRDefault="004A67BE" w:rsidP="004A67BE">
      <w:pPr>
        <w:tabs>
          <w:tab w:val="left" w:pos="3330"/>
        </w:tabs>
        <w:rPr>
          <w:lang w:eastAsia="x-none"/>
        </w:rPr>
      </w:pPr>
    </w:p>
    <w:p w14:paraId="340D85BC" w14:textId="77777777" w:rsidR="004A67BE" w:rsidRDefault="004A67BE" w:rsidP="004A67BE">
      <w:pPr>
        <w:rPr>
          <w:rFonts w:cs="Arial"/>
        </w:rPr>
      </w:pPr>
      <w:r w:rsidRPr="00000886">
        <w:rPr>
          <w:rFonts w:cs="Arial"/>
        </w:rPr>
        <w:t>For All Users</w:t>
      </w:r>
    </w:p>
    <w:p w14:paraId="05D03CD7" w14:textId="77777777" w:rsidR="004A67BE" w:rsidRDefault="004A67BE" w:rsidP="004A67BE">
      <w:r>
        <w:object w:dxaOrig="25541" w:dyaOrig="17558" w14:anchorId="78ED8A5D">
          <v:shape id="_x0000_i1035" type="#_x0000_t75" style="width:467.5pt;height:321.5pt" o:ole="">
            <v:imagedata r:id="rId39" o:title=""/>
          </v:shape>
          <o:OLEObject Type="Embed" ProgID="Visio.Drawing.11" ShapeID="_x0000_i1035" DrawAspect="Content" ObjectID="_1450521351" r:id="rId40"/>
        </w:object>
      </w:r>
    </w:p>
    <w:p w14:paraId="20BAB8C8" w14:textId="77777777" w:rsidR="004A67BE" w:rsidRDefault="004A67BE" w:rsidP="004A67BE"/>
    <w:p w14:paraId="364F9EBC"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17CE9840" w14:textId="77777777" w:rsidTr="00572AB3">
        <w:tc>
          <w:tcPr>
            <w:tcW w:w="1638" w:type="dxa"/>
          </w:tcPr>
          <w:p w14:paraId="2789501D" w14:textId="77777777" w:rsidR="004A67BE" w:rsidRDefault="004A67BE" w:rsidP="00572AB3">
            <w:r>
              <w:t>Sequence No.</w:t>
            </w:r>
          </w:p>
        </w:tc>
        <w:tc>
          <w:tcPr>
            <w:tcW w:w="7938" w:type="dxa"/>
          </w:tcPr>
          <w:p w14:paraId="59D33CC1" w14:textId="77777777" w:rsidR="004A67BE" w:rsidRDefault="004A67BE" w:rsidP="00572AB3">
            <w:r>
              <w:t>Action</w:t>
            </w:r>
          </w:p>
        </w:tc>
      </w:tr>
      <w:tr w:rsidR="004A67BE" w14:paraId="71FC2DC4" w14:textId="77777777" w:rsidTr="00572AB3">
        <w:trPr>
          <w:trHeight w:val="377"/>
        </w:trPr>
        <w:tc>
          <w:tcPr>
            <w:tcW w:w="1638" w:type="dxa"/>
          </w:tcPr>
          <w:p w14:paraId="6BB38472" w14:textId="77777777" w:rsidR="004A67BE" w:rsidRDefault="004A67BE" w:rsidP="00572AB3">
            <w:pPr>
              <w:jc w:val="center"/>
            </w:pPr>
            <w:r>
              <w:t>1</w:t>
            </w:r>
          </w:p>
        </w:tc>
        <w:tc>
          <w:tcPr>
            <w:tcW w:w="7938" w:type="dxa"/>
          </w:tcPr>
          <w:p w14:paraId="60ED0844"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0063067A" w14:textId="77777777" w:rsidR="004A67BE" w:rsidRDefault="004A67BE" w:rsidP="00572AB3"/>
        </w:tc>
      </w:tr>
      <w:tr w:rsidR="004A67BE" w14:paraId="65E8CDA5" w14:textId="77777777" w:rsidTr="00572AB3">
        <w:tc>
          <w:tcPr>
            <w:tcW w:w="1638" w:type="dxa"/>
          </w:tcPr>
          <w:p w14:paraId="7274A1ED" w14:textId="77777777" w:rsidR="004A67BE" w:rsidRDefault="004A67BE" w:rsidP="00572AB3">
            <w:pPr>
              <w:jc w:val="center"/>
            </w:pPr>
            <w:r>
              <w:t>2</w:t>
            </w:r>
          </w:p>
        </w:tc>
        <w:tc>
          <w:tcPr>
            <w:tcW w:w="7938" w:type="dxa"/>
          </w:tcPr>
          <w:p w14:paraId="7F74F4B5"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44DCCE72" w14:textId="77777777" w:rsidR="004A67BE" w:rsidRDefault="004A67BE" w:rsidP="00572AB3">
            <w:pPr>
              <w:autoSpaceDE w:val="0"/>
              <w:autoSpaceDN w:val="0"/>
              <w:adjustRightInd w:val="0"/>
              <w:spacing w:line="288" w:lineRule="auto"/>
            </w:pPr>
          </w:p>
        </w:tc>
      </w:tr>
      <w:tr w:rsidR="004A67BE" w14:paraId="41B8B918" w14:textId="77777777" w:rsidTr="00572AB3">
        <w:tc>
          <w:tcPr>
            <w:tcW w:w="1638" w:type="dxa"/>
          </w:tcPr>
          <w:p w14:paraId="2F2611CD" w14:textId="77777777" w:rsidR="004A67BE" w:rsidRDefault="004A67BE" w:rsidP="00572AB3">
            <w:pPr>
              <w:jc w:val="center"/>
            </w:pPr>
            <w:r>
              <w:t>3.1</w:t>
            </w:r>
          </w:p>
        </w:tc>
        <w:tc>
          <w:tcPr>
            <w:tcW w:w="7938" w:type="dxa"/>
          </w:tcPr>
          <w:p w14:paraId="6285BDA9"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Select type of access for this document as ‘All </w:t>
            </w:r>
            <w:proofErr w:type="spellStart"/>
            <w:r>
              <w:rPr>
                <w:rFonts w:cs="Arial"/>
                <w:color w:val="000000"/>
              </w:rPr>
              <w:t>iPortal</w:t>
            </w:r>
            <w:proofErr w:type="spellEnd"/>
            <w:r>
              <w:rPr>
                <w:rFonts w:cs="Arial"/>
                <w:color w:val="000000"/>
              </w:rPr>
              <w:t xml:space="preserve"> Users’ and press ‘Select Files’ to proceed</w:t>
            </w:r>
          </w:p>
          <w:p w14:paraId="3FC9F494" w14:textId="77777777" w:rsidR="004A67BE" w:rsidRDefault="004A67BE" w:rsidP="00572AB3"/>
        </w:tc>
      </w:tr>
      <w:tr w:rsidR="004A67BE" w14:paraId="071B33AA" w14:textId="77777777" w:rsidTr="00572AB3">
        <w:tc>
          <w:tcPr>
            <w:tcW w:w="1638" w:type="dxa"/>
          </w:tcPr>
          <w:p w14:paraId="66A193B3" w14:textId="77777777" w:rsidR="004A67BE" w:rsidRDefault="004A67BE" w:rsidP="00572AB3">
            <w:pPr>
              <w:jc w:val="center"/>
            </w:pPr>
            <w:r>
              <w:t>3.2</w:t>
            </w:r>
          </w:p>
        </w:tc>
        <w:tc>
          <w:tcPr>
            <w:tcW w:w="7938" w:type="dxa"/>
          </w:tcPr>
          <w:p w14:paraId="5FAC2CE4"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6B431220" w14:textId="77777777" w:rsidR="004A67BE" w:rsidRDefault="004A67BE" w:rsidP="00572AB3"/>
        </w:tc>
      </w:tr>
      <w:tr w:rsidR="004A67BE" w14:paraId="3F43C44D" w14:textId="77777777" w:rsidTr="00572AB3">
        <w:tc>
          <w:tcPr>
            <w:tcW w:w="1638" w:type="dxa"/>
          </w:tcPr>
          <w:p w14:paraId="3999B2BC" w14:textId="77777777" w:rsidR="004A67BE" w:rsidRDefault="004A67BE" w:rsidP="00572AB3">
            <w:pPr>
              <w:jc w:val="center"/>
            </w:pPr>
            <w:r>
              <w:t>3.3</w:t>
            </w:r>
          </w:p>
        </w:tc>
        <w:tc>
          <w:tcPr>
            <w:tcW w:w="7938" w:type="dxa"/>
          </w:tcPr>
          <w:p w14:paraId="586AB60E"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10D7162C"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267A5CB8" w14:textId="77777777" w:rsidR="004A67BE" w:rsidRDefault="004A67BE" w:rsidP="00572AB3"/>
        </w:tc>
      </w:tr>
      <w:tr w:rsidR="004A67BE" w14:paraId="5D61CA33" w14:textId="77777777" w:rsidTr="00572AB3">
        <w:tc>
          <w:tcPr>
            <w:tcW w:w="1638" w:type="dxa"/>
          </w:tcPr>
          <w:p w14:paraId="25CEA66D" w14:textId="77777777" w:rsidR="004A67BE" w:rsidRDefault="004A67BE" w:rsidP="00572AB3">
            <w:pPr>
              <w:jc w:val="center"/>
            </w:pPr>
            <w:r>
              <w:t>4.1</w:t>
            </w:r>
          </w:p>
        </w:tc>
        <w:tc>
          <w:tcPr>
            <w:tcW w:w="7938" w:type="dxa"/>
          </w:tcPr>
          <w:p w14:paraId="03D35F05"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5EF0F7DD" w14:textId="77777777" w:rsidR="004A67BE" w:rsidRDefault="004A67BE" w:rsidP="00572AB3"/>
        </w:tc>
      </w:tr>
      <w:tr w:rsidR="004A67BE" w14:paraId="19AC897A" w14:textId="77777777" w:rsidTr="00572AB3">
        <w:tc>
          <w:tcPr>
            <w:tcW w:w="1638" w:type="dxa"/>
          </w:tcPr>
          <w:p w14:paraId="0B96FC78" w14:textId="77777777" w:rsidR="004A67BE" w:rsidRDefault="004A67BE" w:rsidP="00572AB3">
            <w:pPr>
              <w:jc w:val="center"/>
            </w:pPr>
            <w:r>
              <w:t>4.2</w:t>
            </w:r>
          </w:p>
        </w:tc>
        <w:tc>
          <w:tcPr>
            <w:tcW w:w="7938" w:type="dxa"/>
          </w:tcPr>
          <w:p w14:paraId="3A603753"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183739AE" w14:textId="77777777" w:rsidR="004A67BE" w:rsidRDefault="004A67BE" w:rsidP="00572AB3"/>
        </w:tc>
      </w:tr>
      <w:tr w:rsidR="004A67BE" w14:paraId="0D83E549" w14:textId="77777777" w:rsidTr="00572AB3">
        <w:tc>
          <w:tcPr>
            <w:tcW w:w="1638" w:type="dxa"/>
          </w:tcPr>
          <w:p w14:paraId="0B22C8D1" w14:textId="77777777" w:rsidR="004A67BE" w:rsidRDefault="004A67BE" w:rsidP="00572AB3">
            <w:pPr>
              <w:jc w:val="center"/>
            </w:pPr>
            <w:r>
              <w:t>4.3</w:t>
            </w:r>
          </w:p>
        </w:tc>
        <w:tc>
          <w:tcPr>
            <w:tcW w:w="7938" w:type="dxa"/>
          </w:tcPr>
          <w:p w14:paraId="507EB5F1"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2816CB59" w14:textId="77777777" w:rsidR="004A67BE" w:rsidRDefault="004A67BE" w:rsidP="00572AB3"/>
        </w:tc>
      </w:tr>
      <w:tr w:rsidR="004A67BE" w14:paraId="2B523117" w14:textId="77777777" w:rsidTr="00572AB3">
        <w:tc>
          <w:tcPr>
            <w:tcW w:w="1638" w:type="dxa"/>
          </w:tcPr>
          <w:p w14:paraId="17FFCDBB" w14:textId="77777777" w:rsidR="004A67BE" w:rsidRDefault="004A67BE" w:rsidP="00572AB3">
            <w:pPr>
              <w:jc w:val="center"/>
            </w:pPr>
            <w:r>
              <w:lastRenderedPageBreak/>
              <w:t>4.4</w:t>
            </w:r>
          </w:p>
        </w:tc>
        <w:tc>
          <w:tcPr>
            <w:tcW w:w="7938" w:type="dxa"/>
          </w:tcPr>
          <w:p w14:paraId="4B8438DA"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2A85ECB2"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6ED638E9" w14:textId="77777777" w:rsidR="004A67BE" w:rsidRDefault="004A67BE" w:rsidP="00572AB3"/>
        </w:tc>
      </w:tr>
      <w:tr w:rsidR="004A67BE" w14:paraId="1AB36ED0" w14:textId="77777777" w:rsidTr="00572AB3">
        <w:tc>
          <w:tcPr>
            <w:tcW w:w="1638" w:type="dxa"/>
          </w:tcPr>
          <w:p w14:paraId="0B320F4F" w14:textId="77777777" w:rsidR="004A67BE" w:rsidRDefault="004A67BE" w:rsidP="00572AB3">
            <w:pPr>
              <w:jc w:val="center"/>
            </w:pPr>
            <w:r>
              <w:t>5.1</w:t>
            </w:r>
          </w:p>
        </w:tc>
        <w:tc>
          <w:tcPr>
            <w:tcW w:w="7938" w:type="dxa"/>
          </w:tcPr>
          <w:p w14:paraId="1A81F5E9"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06C3A591" w14:textId="77777777" w:rsidR="004A67BE" w:rsidRDefault="004A67BE" w:rsidP="00572AB3"/>
        </w:tc>
      </w:tr>
      <w:tr w:rsidR="004A67BE" w14:paraId="21C34267" w14:textId="77777777" w:rsidTr="00572AB3">
        <w:tc>
          <w:tcPr>
            <w:tcW w:w="1638" w:type="dxa"/>
          </w:tcPr>
          <w:p w14:paraId="70AEF1CF" w14:textId="77777777" w:rsidR="004A67BE" w:rsidRDefault="004A67BE" w:rsidP="00572AB3">
            <w:pPr>
              <w:jc w:val="center"/>
            </w:pPr>
            <w:r>
              <w:t>5.2</w:t>
            </w:r>
          </w:p>
        </w:tc>
        <w:tc>
          <w:tcPr>
            <w:tcW w:w="7938" w:type="dxa"/>
          </w:tcPr>
          <w:p w14:paraId="027F80A6"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707709E3" w14:textId="77777777" w:rsidR="004A67BE" w:rsidRDefault="004A67BE" w:rsidP="00572AB3"/>
        </w:tc>
      </w:tr>
      <w:tr w:rsidR="004A67BE" w14:paraId="4B2623F6" w14:textId="77777777" w:rsidTr="00572AB3">
        <w:tc>
          <w:tcPr>
            <w:tcW w:w="1638" w:type="dxa"/>
          </w:tcPr>
          <w:p w14:paraId="5AD73A6A" w14:textId="77777777" w:rsidR="004A67BE" w:rsidRDefault="004A67BE" w:rsidP="00572AB3">
            <w:pPr>
              <w:jc w:val="center"/>
            </w:pPr>
            <w:r>
              <w:t>5.3</w:t>
            </w:r>
          </w:p>
        </w:tc>
        <w:tc>
          <w:tcPr>
            <w:tcW w:w="7938" w:type="dxa"/>
          </w:tcPr>
          <w:p w14:paraId="0DE8DBEA"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39494699" w14:textId="77777777" w:rsidR="004A67BE" w:rsidRDefault="004A67BE" w:rsidP="00572AB3"/>
        </w:tc>
      </w:tr>
    </w:tbl>
    <w:p w14:paraId="113E800B" w14:textId="77777777" w:rsidR="004A67BE" w:rsidRPr="00000886" w:rsidRDefault="004A67BE" w:rsidP="004A67BE">
      <w:pPr>
        <w:rPr>
          <w:rFonts w:cs="Arial"/>
        </w:rPr>
      </w:pPr>
    </w:p>
    <w:p w14:paraId="25C2DA26" w14:textId="77777777" w:rsidR="004A67BE" w:rsidRDefault="004A67BE" w:rsidP="004A67BE">
      <w:r>
        <w:t>For Study</w:t>
      </w:r>
    </w:p>
    <w:p w14:paraId="3F37A777" w14:textId="77777777" w:rsidR="004A67BE" w:rsidRDefault="004A67BE" w:rsidP="004A67BE">
      <w:r>
        <w:object w:dxaOrig="25541" w:dyaOrig="18592" w14:anchorId="4BE21881">
          <v:shape id="_x0000_i1036" type="#_x0000_t75" style="width:467.5pt;height:340pt" o:ole="">
            <v:imagedata r:id="rId41" o:title=""/>
          </v:shape>
          <o:OLEObject Type="Embed" ProgID="Visio.Drawing.11" ShapeID="_x0000_i1036" DrawAspect="Content" ObjectID="_1450521352" r:id="rId42"/>
        </w:object>
      </w:r>
    </w:p>
    <w:p w14:paraId="55205AE5" w14:textId="77777777" w:rsidR="004A67BE" w:rsidRDefault="004A67BE" w:rsidP="004A67BE"/>
    <w:p w14:paraId="554BD4CA"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68245673" w14:textId="77777777" w:rsidTr="00572AB3">
        <w:tc>
          <w:tcPr>
            <w:tcW w:w="1638" w:type="dxa"/>
          </w:tcPr>
          <w:p w14:paraId="592F1BCD" w14:textId="77777777" w:rsidR="004A67BE" w:rsidRDefault="004A67BE" w:rsidP="00572AB3">
            <w:r>
              <w:t>Sequence No.</w:t>
            </w:r>
          </w:p>
        </w:tc>
        <w:tc>
          <w:tcPr>
            <w:tcW w:w="7938" w:type="dxa"/>
          </w:tcPr>
          <w:p w14:paraId="7F4A802E" w14:textId="77777777" w:rsidR="004A67BE" w:rsidRDefault="004A67BE" w:rsidP="00572AB3">
            <w:r>
              <w:t>Action</w:t>
            </w:r>
          </w:p>
        </w:tc>
      </w:tr>
      <w:tr w:rsidR="004A67BE" w14:paraId="543B19ED" w14:textId="77777777" w:rsidTr="00572AB3">
        <w:trPr>
          <w:trHeight w:val="377"/>
        </w:trPr>
        <w:tc>
          <w:tcPr>
            <w:tcW w:w="1638" w:type="dxa"/>
          </w:tcPr>
          <w:p w14:paraId="55156FCA" w14:textId="77777777" w:rsidR="004A67BE" w:rsidRDefault="004A67BE" w:rsidP="00572AB3">
            <w:pPr>
              <w:jc w:val="center"/>
            </w:pPr>
            <w:r>
              <w:t>1</w:t>
            </w:r>
          </w:p>
        </w:tc>
        <w:tc>
          <w:tcPr>
            <w:tcW w:w="7938" w:type="dxa"/>
          </w:tcPr>
          <w:p w14:paraId="326E7572"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529C60D1" w14:textId="77777777" w:rsidR="004A67BE" w:rsidRDefault="004A67BE" w:rsidP="00572AB3"/>
        </w:tc>
      </w:tr>
      <w:tr w:rsidR="004A67BE" w14:paraId="45898632" w14:textId="77777777" w:rsidTr="00572AB3">
        <w:tc>
          <w:tcPr>
            <w:tcW w:w="1638" w:type="dxa"/>
          </w:tcPr>
          <w:p w14:paraId="7A5E776E" w14:textId="77777777" w:rsidR="004A67BE" w:rsidRDefault="004A67BE" w:rsidP="00572AB3">
            <w:pPr>
              <w:jc w:val="center"/>
            </w:pPr>
            <w:r>
              <w:t>2</w:t>
            </w:r>
          </w:p>
        </w:tc>
        <w:tc>
          <w:tcPr>
            <w:tcW w:w="7938" w:type="dxa"/>
          </w:tcPr>
          <w:p w14:paraId="1518AB1A"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6E68CCE6" w14:textId="77777777" w:rsidR="004A67BE" w:rsidRDefault="004A67BE" w:rsidP="00572AB3">
            <w:pPr>
              <w:autoSpaceDE w:val="0"/>
              <w:autoSpaceDN w:val="0"/>
              <w:adjustRightInd w:val="0"/>
              <w:spacing w:line="288" w:lineRule="auto"/>
            </w:pPr>
          </w:p>
        </w:tc>
      </w:tr>
      <w:tr w:rsidR="004A67BE" w14:paraId="203958B3" w14:textId="77777777" w:rsidTr="00572AB3">
        <w:tc>
          <w:tcPr>
            <w:tcW w:w="1638" w:type="dxa"/>
          </w:tcPr>
          <w:p w14:paraId="47EE02B5" w14:textId="77777777" w:rsidR="004A67BE" w:rsidRDefault="004A67BE" w:rsidP="00572AB3">
            <w:pPr>
              <w:jc w:val="center"/>
            </w:pPr>
            <w:r>
              <w:lastRenderedPageBreak/>
              <w:t>3.1</w:t>
            </w:r>
          </w:p>
        </w:tc>
        <w:tc>
          <w:tcPr>
            <w:tcW w:w="7938" w:type="dxa"/>
          </w:tcPr>
          <w:p w14:paraId="10EAABBB"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select Study from the dropdown list and press ‘Select Files’ to proceed</w:t>
            </w:r>
          </w:p>
          <w:p w14:paraId="15CACD79" w14:textId="77777777" w:rsidR="004A67BE" w:rsidRDefault="004A67BE" w:rsidP="00572AB3"/>
        </w:tc>
      </w:tr>
      <w:tr w:rsidR="004A67BE" w14:paraId="771F41DE" w14:textId="77777777" w:rsidTr="00572AB3">
        <w:tc>
          <w:tcPr>
            <w:tcW w:w="1638" w:type="dxa"/>
          </w:tcPr>
          <w:p w14:paraId="530C9847" w14:textId="77777777" w:rsidR="004A67BE" w:rsidRDefault="004A67BE" w:rsidP="00572AB3">
            <w:pPr>
              <w:jc w:val="center"/>
            </w:pPr>
            <w:r>
              <w:t>3.2</w:t>
            </w:r>
          </w:p>
        </w:tc>
        <w:tc>
          <w:tcPr>
            <w:tcW w:w="7938" w:type="dxa"/>
          </w:tcPr>
          <w:p w14:paraId="253AC00D"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59E6678C" w14:textId="77777777" w:rsidR="004A67BE" w:rsidRDefault="004A67BE" w:rsidP="00572AB3"/>
        </w:tc>
      </w:tr>
      <w:tr w:rsidR="004A67BE" w14:paraId="0DA305F4" w14:textId="77777777" w:rsidTr="00572AB3">
        <w:tc>
          <w:tcPr>
            <w:tcW w:w="1638" w:type="dxa"/>
          </w:tcPr>
          <w:p w14:paraId="052EE3F4" w14:textId="77777777" w:rsidR="004A67BE" w:rsidRDefault="004A67BE" w:rsidP="00572AB3">
            <w:pPr>
              <w:jc w:val="center"/>
            </w:pPr>
            <w:r>
              <w:t>3.3</w:t>
            </w:r>
          </w:p>
        </w:tc>
        <w:tc>
          <w:tcPr>
            <w:tcW w:w="7938" w:type="dxa"/>
          </w:tcPr>
          <w:p w14:paraId="72EBB651"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57BE47D9"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39D72494" w14:textId="77777777" w:rsidR="004A67BE" w:rsidRDefault="004A67BE" w:rsidP="00572AB3"/>
        </w:tc>
      </w:tr>
      <w:tr w:rsidR="004A67BE" w14:paraId="2FE6139A" w14:textId="77777777" w:rsidTr="00572AB3">
        <w:tc>
          <w:tcPr>
            <w:tcW w:w="1638" w:type="dxa"/>
          </w:tcPr>
          <w:p w14:paraId="4228205B" w14:textId="77777777" w:rsidR="004A67BE" w:rsidRDefault="004A67BE" w:rsidP="00572AB3">
            <w:pPr>
              <w:jc w:val="center"/>
            </w:pPr>
            <w:r>
              <w:t>4.1</w:t>
            </w:r>
          </w:p>
        </w:tc>
        <w:tc>
          <w:tcPr>
            <w:tcW w:w="7938" w:type="dxa"/>
          </w:tcPr>
          <w:p w14:paraId="186E1E2D"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53885307" w14:textId="77777777" w:rsidR="004A67BE" w:rsidRDefault="004A67BE" w:rsidP="00572AB3"/>
        </w:tc>
      </w:tr>
      <w:tr w:rsidR="004A67BE" w14:paraId="7DED7D67" w14:textId="77777777" w:rsidTr="00572AB3">
        <w:tc>
          <w:tcPr>
            <w:tcW w:w="1638" w:type="dxa"/>
          </w:tcPr>
          <w:p w14:paraId="288ACF8B" w14:textId="77777777" w:rsidR="004A67BE" w:rsidRDefault="004A67BE" w:rsidP="00572AB3">
            <w:pPr>
              <w:jc w:val="center"/>
            </w:pPr>
            <w:r>
              <w:t>4.2</w:t>
            </w:r>
          </w:p>
        </w:tc>
        <w:tc>
          <w:tcPr>
            <w:tcW w:w="7938" w:type="dxa"/>
          </w:tcPr>
          <w:p w14:paraId="7048BDBE"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31A40F58" w14:textId="77777777" w:rsidR="004A67BE" w:rsidRDefault="004A67BE" w:rsidP="00572AB3"/>
        </w:tc>
      </w:tr>
      <w:tr w:rsidR="004A67BE" w14:paraId="77620B6D" w14:textId="77777777" w:rsidTr="00572AB3">
        <w:tc>
          <w:tcPr>
            <w:tcW w:w="1638" w:type="dxa"/>
          </w:tcPr>
          <w:p w14:paraId="1AF0E1D7" w14:textId="77777777" w:rsidR="004A67BE" w:rsidRDefault="004A67BE" w:rsidP="00572AB3">
            <w:pPr>
              <w:jc w:val="center"/>
            </w:pPr>
            <w:r>
              <w:t>4.3</w:t>
            </w:r>
          </w:p>
        </w:tc>
        <w:tc>
          <w:tcPr>
            <w:tcW w:w="7938" w:type="dxa"/>
          </w:tcPr>
          <w:p w14:paraId="2614ADAE"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0257A503" w14:textId="77777777" w:rsidR="004A67BE" w:rsidRDefault="004A67BE" w:rsidP="00572AB3"/>
        </w:tc>
      </w:tr>
      <w:tr w:rsidR="004A67BE" w14:paraId="692269ED" w14:textId="77777777" w:rsidTr="00572AB3">
        <w:tc>
          <w:tcPr>
            <w:tcW w:w="1638" w:type="dxa"/>
          </w:tcPr>
          <w:p w14:paraId="075D3C4E" w14:textId="77777777" w:rsidR="004A67BE" w:rsidRDefault="004A67BE" w:rsidP="00572AB3">
            <w:pPr>
              <w:jc w:val="center"/>
            </w:pPr>
            <w:r>
              <w:t>4.4</w:t>
            </w:r>
          </w:p>
        </w:tc>
        <w:tc>
          <w:tcPr>
            <w:tcW w:w="7938" w:type="dxa"/>
          </w:tcPr>
          <w:p w14:paraId="1EDF2F84"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732E90C0"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5C73FF9F" w14:textId="77777777" w:rsidR="004A67BE" w:rsidRDefault="004A67BE" w:rsidP="00572AB3"/>
        </w:tc>
      </w:tr>
      <w:tr w:rsidR="004A67BE" w14:paraId="54626D4B" w14:textId="77777777" w:rsidTr="00572AB3">
        <w:tc>
          <w:tcPr>
            <w:tcW w:w="1638" w:type="dxa"/>
          </w:tcPr>
          <w:p w14:paraId="684689E7" w14:textId="77777777" w:rsidR="004A67BE" w:rsidRDefault="004A67BE" w:rsidP="00572AB3">
            <w:pPr>
              <w:jc w:val="center"/>
            </w:pPr>
            <w:r>
              <w:t>5.1</w:t>
            </w:r>
          </w:p>
        </w:tc>
        <w:tc>
          <w:tcPr>
            <w:tcW w:w="7938" w:type="dxa"/>
          </w:tcPr>
          <w:p w14:paraId="752556D4"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34810325" w14:textId="77777777" w:rsidR="004A67BE" w:rsidRDefault="004A67BE" w:rsidP="00572AB3"/>
        </w:tc>
      </w:tr>
      <w:tr w:rsidR="004A67BE" w14:paraId="64147BAE" w14:textId="77777777" w:rsidTr="00572AB3">
        <w:tc>
          <w:tcPr>
            <w:tcW w:w="1638" w:type="dxa"/>
          </w:tcPr>
          <w:p w14:paraId="5F07C1B1" w14:textId="77777777" w:rsidR="004A67BE" w:rsidRDefault="004A67BE" w:rsidP="00572AB3">
            <w:pPr>
              <w:jc w:val="center"/>
            </w:pPr>
            <w:r>
              <w:t>5.2</w:t>
            </w:r>
          </w:p>
        </w:tc>
        <w:tc>
          <w:tcPr>
            <w:tcW w:w="7938" w:type="dxa"/>
          </w:tcPr>
          <w:p w14:paraId="479E8F46"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28EB4074" w14:textId="77777777" w:rsidR="004A67BE" w:rsidRDefault="004A67BE" w:rsidP="00572AB3"/>
        </w:tc>
      </w:tr>
      <w:tr w:rsidR="004A67BE" w14:paraId="7D4C319A" w14:textId="77777777" w:rsidTr="00572AB3">
        <w:tc>
          <w:tcPr>
            <w:tcW w:w="1638" w:type="dxa"/>
          </w:tcPr>
          <w:p w14:paraId="00D99E60" w14:textId="77777777" w:rsidR="004A67BE" w:rsidRDefault="004A67BE" w:rsidP="00572AB3">
            <w:pPr>
              <w:jc w:val="center"/>
            </w:pPr>
            <w:r>
              <w:t>5.3</w:t>
            </w:r>
          </w:p>
        </w:tc>
        <w:tc>
          <w:tcPr>
            <w:tcW w:w="7938" w:type="dxa"/>
          </w:tcPr>
          <w:p w14:paraId="379D8C63"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321F7EB2" w14:textId="77777777" w:rsidR="004A67BE" w:rsidRDefault="004A67BE" w:rsidP="00572AB3"/>
        </w:tc>
      </w:tr>
    </w:tbl>
    <w:p w14:paraId="6F17D0F6" w14:textId="77777777" w:rsidR="004A67BE" w:rsidRDefault="004A67BE" w:rsidP="004A67BE"/>
    <w:p w14:paraId="7FB85C7B" w14:textId="77777777" w:rsidR="004A67BE" w:rsidRDefault="004A67BE" w:rsidP="004A67BE">
      <w:r>
        <w:t>For Imp</w:t>
      </w:r>
    </w:p>
    <w:p w14:paraId="5EC0E945" w14:textId="77777777" w:rsidR="004A67BE" w:rsidRDefault="004A67BE" w:rsidP="004A67BE">
      <w:r>
        <w:object w:dxaOrig="25541" w:dyaOrig="18247" w14:anchorId="3BD2FD7B">
          <v:shape id="_x0000_i1037" type="#_x0000_t75" style="width:467.5pt;height:334pt" o:ole="">
            <v:imagedata r:id="rId43" o:title=""/>
          </v:shape>
          <o:OLEObject Type="Embed" ProgID="Visio.Drawing.11" ShapeID="_x0000_i1037" DrawAspect="Content" ObjectID="_1450521353" r:id="rId44"/>
        </w:object>
      </w:r>
    </w:p>
    <w:p w14:paraId="29C1EF62" w14:textId="77777777" w:rsidR="004A67BE" w:rsidRDefault="004A67BE" w:rsidP="004A67BE"/>
    <w:p w14:paraId="10094AFC"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7342528F" w14:textId="77777777" w:rsidTr="00572AB3">
        <w:tc>
          <w:tcPr>
            <w:tcW w:w="1638" w:type="dxa"/>
          </w:tcPr>
          <w:p w14:paraId="4F8E6ADB" w14:textId="77777777" w:rsidR="004A67BE" w:rsidRDefault="004A67BE" w:rsidP="00572AB3">
            <w:r>
              <w:t>Sequence No.</w:t>
            </w:r>
          </w:p>
        </w:tc>
        <w:tc>
          <w:tcPr>
            <w:tcW w:w="7938" w:type="dxa"/>
          </w:tcPr>
          <w:p w14:paraId="25A62E13" w14:textId="77777777" w:rsidR="004A67BE" w:rsidRDefault="004A67BE" w:rsidP="00572AB3">
            <w:r>
              <w:t>Action</w:t>
            </w:r>
          </w:p>
        </w:tc>
      </w:tr>
      <w:tr w:rsidR="004A67BE" w14:paraId="6B04125F" w14:textId="77777777" w:rsidTr="00572AB3">
        <w:trPr>
          <w:trHeight w:val="377"/>
        </w:trPr>
        <w:tc>
          <w:tcPr>
            <w:tcW w:w="1638" w:type="dxa"/>
          </w:tcPr>
          <w:p w14:paraId="526638FA" w14:textId="77777777" w:rsidR="004A67BE" w:rsidRDefault="004A67BE" w:rsidP="00572AB3">
            <w:pPr>
              <w:jc w:val="center"/>
            </w:pPr>
            <w:r>
              <w:t>1</w:t>
            </w:r>
          </w:p>
        </w:tc>
        <w:tc>
          <w:tcPr>
            <w:tcW w:w="7938" w:type="dxa"/>
          </w:tcPr>
          <w:p w14:paraId="36A4A091"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64B0BB08" w14:textId="77777777" w:rsidR="004A67BE" w:rsidRDefault="004A67BE" w:rsidP="00572AB3"/>
        </w:tc>
      </w:tr>
      <w:tr w:rsidR="004A67BE" w14:paraId="29FCC038" w14:textId="77777777" w:rsidTr="00572AB3">
        <w:tc>
          <w:tcPr>
            <w:tcW w:w="1638" w:type="dxa"/>
          </w:tcPr>
          <w:p w14:paraId="1641B901" w14:textId="77777777" w:rsidR="004A67BE" w:rsidRDefault="004A67BE" w:rsidP="00572AB3">
            <w:pPr>
              <w:jc w:val="center"/>
            </w:pPr>
            <w:r>
              <w:t>2</w:t>
            </w:r>
          </w:p>
        </w:tc>
        <w:tc>
          <w:tcPr>
            <w:tcW w:w="7938" w:type="dxa"/>
          </w:tcPr>
          <w:p w14:paraId="726323D1"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6061FB90" w14:textId="77777777" w:rsidR="004A67BE" w:rsidRDefault="004A67BE" w:rsidP="00572AB3">
            <w:pPr>
              <w:autoSpaceDE w:val="0"/>
              <w:autoSpaceDN w:val="0"/>
              <w:adjustRightInd w:val="0"/>
              <w:spacing w:line="288" w:lineRule="auto"/>
            </w:pPr>
          </w:p>
        </w:tc>
      </w:tr>
      <w:tr w:rsidR="004A67BE" w14:paraId="0935053B" w14:textId="77777777" w:rsidTr="00572AB3">
        <w:tc>
          <w:tcPr>
            <w:tcW w:w="1638" w:type="dxa"/>
          </w:tcPr>
          <w:p w14:paraId="6066F650" w14:textId="77777777" w:rsidR="004A67BE" w:rsidRDefault="004A67BE" w:rsidP="00572AB3">
            <w:pPr>
              <w:jc w:val="center"/>
            </w:pPr>
            <w:r>
              <w:t>3.1</w:t>
            </w:r>
          </w:p>
        </w:tc>
        <w:tc>
          <w:tcPr>
            <w:tcW w:w="7938" w:type="dxa"/>
          </w:tcPr>
          <w:p w14:paraId="69045053"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Imp’, select Imp from the dropdown list and press ‘Select Files’ to proceed</w:t>
            </w:r>
          </w:p>
          <w:p w14:paraId="658A6441" w14:textId="77777777" w:rsidR="004A67BE" w:rsidRDefault="004A67BE" w:rsidP="00572AB3"/>
        </w:tc>
      </w:tr>
      <w:tr w:rsidR="004A67BE" w14:paraId="5FE59B55" w14:textId="77777777" w:rsidTr="00572AB3">
        <w:tc>
          <w:tcPr>
            <w:tcW w:w="1638" w:type="dxa"/>
          </w:tcPr>
          <w:p w14:paraId="52166653" w14:textId="77777777" w:rsidR="004A67BE" w:rsidRDefault="004A67BE" w:rsidP="00572AB3">
            <w:pPr>
              <w:jc w:val="center"/>
            </w:pPr>
            <w:r>
              <w:t>3.2</w:t>
            </w:r>
          </w:p>
        </w:tc>
        <w:tc>
          <w:tcPr>
            <w:tcW w:w="7938" w:type="dxa"/>
          </w:tcPr>
          <w:p w14:paraId="40605957"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4B503A9E" w14:textId="77777777" w:rsidR="004A67BE" w:rsidRDefault="004A67BE" w:rsidP="00572AB3"/>
        </w:tc>
      </w:tr>
      <w:tr w:rsidR="004A67BE" w14:paraId="5118EFDB" w14:textId="77777777" w:rsidTr="00572AB3">
        <w:tc>
          <w:tcPr>
            <w:tcW w:w="1638" w:type="dxa"/>
          </w:tcPr>
          <w:p w14:paraId="06850737" w14:textId="77777777" w:rsidR="004A67BE" w:rsidRDefault="004A67BE" w:rsidP="00572AB3">
            <w:pPr>
              <w:jc w:val="center"/>
            </w:pPr>
            <w:r>
              <w:t>3.3</w:t>
            </w:r>
          </w:p>
        </w:tc>
        <w:tc>
          <w:tcPr>
            <w:tcW w:w="7938" w:type="dxa"/>
          </w:tcPr>
          <w:p w14:paraId="38727BB5"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1B00A779"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032582D6" w14:textId="77777777" w:rsidR="004A67BE" w:rsidRDefault="004A67BE" w:rsidP="00572AB3"/>
        </w:tc>
      </w:tr>
      <w:tr w:rsidR="004A67BE" w14:paraId="1710B935" w14:textId="77777777" w:rsidTr="00572AB3">
        <w:tc>
          <w:tcPr>
            <w:tcW w:w="1638" w:type="dxa"/>
          </w:tcPr>
          <w:p w14:paraId="44B69388" w14:textId="77777777" w:rsidR="004A67BE" w:rsidRDefault="004A67BE" w:rsidP="00572AB3">
            <w:pPr>
              <w:jc w:val="center"/>
            </w:pPr>
            <w:r>
              <w:t>4.1</w:t>
            </w:r>
          </w:p>
        </w:tc>
        <w:tc>
          <w:tcPr>
            <w:tcW w:w="7938" w:type="dxa"/>
          </w:tcPr>
          <w:p w14:paraId="2B469343"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4D8C366C" w14:textId="77777777" w:rsidR="004A67BE" w:rsidRDefault="004A67BE" w:rsidP="00572AB3"/>
        </w:tc>
      </w:tr>
      <w:tr w:rsidR="004A67BE" w14:paraId="2013D162" w14:textId="77777777" w:rsidTr="00572AB3">
        <w:tc>
          <w:tcPr>
            <w:tcW w:w="1638" w:type="dxa"/>
          </w:tcPr>
          <w:p w14:paraId="779DF646" w14:textId="77777777" w:rsidR="004A67BE" w:rsidRDefault="004A67BE" w:rsidP="00572AB3">
            <w:pPr>
              <w:jc w:val="center"/>
            </w:pPr>
            <w:r>
              <w:t>4.2</w:t>
            </w:r>
          </w:p>
        </w:tc>
        <w:tc>
          <w:tcPr>
            <w:tcW w:w="7938" w:type="dxa"/>
          </w:tcPr>
          <w:p w14:paraId="01FDDB56"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02D4281F" w14:textId="77777777" w:rsidR="004A67BE" w:rsidRDefault="004A67BE" w:rsidP="00572AB3"/>
        </w:tc>
      </w:tr>
      <w:tr w:rsidR="004A67BE" w14:paraId="26F092BD" w14:textId="77777777" w:rsidTr="00572AB3">
        <w:tc>
          <w:tcPr>
            <w:tcW w:w="1638" w:type="dxa"/>
          </w:tcPr>
          <w:p w14:paraId="335455D8" w14:textId="77777777" w:rsidR="004A67BE" w:rsidRDefault="004A67BE" w:rsidP="00572AB3">
            <w:pPr>
              <w:jc w:val="center"/>
            </w:pPr>
            <w:r>
              <w:lastRenderedPageBreak/>
              <w:t>4.3</w:t>
            </w:r>
          </w:p>
        </w:tc>
        <w:tc>
          <w:tcPr>
            <w:tcW w:w="7938" w:type="dxa"/>
          </w:tcPr>
          <w:p w14:paraId="456E08F9"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295B1991" w14:textId="77777777" w:rsidR="004A67BE" w:rsidRDefault="004A67BE" w:rsidP="00572AB3"/>
        </w:tc>
      </w:tr>
      <w:tr w:rsidR="004A67BE" w14:paraId="5734CA8A" w14:textId="77777777" w:rsidTr="00572AB3">
        <w:tc>
          <w:tcPr>
            <w:tcW w:w="1638" w:type="dxa"/>
          </w:tcPr>
          <w:p w14:paraId="763A25F0" w14:textId="77777777" w:rsidR="004A67BE" w:rsidRDefault="004A67BE" w:rsidP="00572AB3">
            <w:pPr>
              <w:jc w:val="center"/>
            </w:pPr>
            <w:r>
              <w:t>4.4</w:t>
            </w:r>
          </w:p>
        </w:tc>
        <w:tc>
          <w:tcPr>
            <w:tcW w:w="7938" w:type="dxa"/>
          </w:tcPr>
          <w:p w14:paraId="2FCE5AC1"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1A7C6D9D"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3285EF29" w14:textId="77777777" w:rsidR="004A67BE" w:rsidRDefault="004A67BE" w:rsidP="00572AB3"/>
        </w:tc>
      </w:tr>
      <w:tr w:rsidR="004A67BE" w14:paraId="4C0569C2" w14:textId="77777777" w:rsidTr="00572AB3">
        <w:tc>
          <w:tcPr>
            <w:tcW w:w="1638" w:type="dxa"/>
          </w:tcPr>
          <w:p w14:paraId="1F4AF763" w14:textId="77777777" w:rsidR="004A67BE" w:rsidRDefault="004A67BE" w:rsidP="00572AB3">
            <w:pPr>
              <w:jc w:val="center"/>
            </w:pPr>
            <w:r>
              <w:t>5.1</w:t>
            </w:r>
          </w:p>
        </w:tc>
        <w:tc>
          <w:tcPr>
            <w:tcW w:w="7938" w:type="dxa"/>
          </w:tcPr>
          <w:p w14:paraId="1A014FFB"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3F6620CF" w14:textId="77777777" w:rsidR="004A67BE" w:rsidRDefault="004A67BE" w:rsidP="00572AB3"/>
        </w:tc>
      </w:tr>
      <w:tr w:rsidR="004A67BE" w14:paraId="62BF1F11" w14:textId="77777777" w:rsidTr="00572AB3">
        <w:tc>
          <w:tcPr>
            <w:tcW w:w="1638" w:type="dxa"/>
          </w:tcPr>
          <w:p w14:paraId="06B71909" w14:textId="77777777" w:rsidR="004A67BE" w:rsidRDefault="004A67BE" w:rsidP="00572AB3">
            <w:pPr>
              <w:jc w:val="center"/>
            </w:pPr>
            <w:r>
              <w:t>5.2</w:t>
            </w:r>
          </w:p>
        </w:tc>
        <w:tc>
          <w:tcPr>
            <w:tcW w:w="7938" w:type="dxa"/>
          </w:tcPr>
          <w:p w14:paraId="394834C7"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221D8D36" w14:textId="77777777" w:rsidR="004A67BE" w:rsidRDefault="004A67BE" w:rsidP="00572AB3"/>
        </w:tc>
      </w:tr>
      <w:tr w:rsidR="004A67BE" w14:paraId="3A1B2B21" w14:textId="77777777" w:rsidTr="00572AB3">
        <w:tc>
          <w:tcPr>
            <w:tcW w:w="1638" w:type="dxa"/>
          </w:tcPr>
          <w:p w14:paraId="5917AFD5" w14:textId="77777777" w:rsidR="004A67BE" w:rsidRDefault="004A67BE" w:rsidP="00572AB3">
            <w:pPr>
              <w:jc w:val="center"/>
            </w:pPr>
            <w:r>
              <w:t>5.3</w:t>
            </w:r>
          </w:p>
        </w:tc>
        <w:tc>
          <w:tcPr>
            <w:tcW w:w="7938" w:type="dxa"/>
          </w:tcPr>
          <w:p w14:paraId="7CC1645A"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2233D911" w14:textId="77777777" w:rsidR="004A67BE" w:rsidRDefault="004A67BE" w:rsidP="00572AB3"/>
        </w:tc>
      </w:tr>
    </w:tbl>
    <w:p w14:paraId="3F52758B" w14:textId="77777777" w:rsidR="004A67BE" w:rsidRDefault="004A67BE" w:rsidP="004A67BE"/>
    <w:p w14:paraId="59742631" w14:textId="77777777" w:rsidR="004A67BE" w:rsidRDefault="004A67BE" w:rsidP="004A67BE">
      <w:r>
        <w:t xml:space="preserve">For Study Country </w:t>
      </w:r>
    </w:p>
    <w:p w14:paraId="57EA17B1" w14:textId="77777777" w:rsidR="004A67BE" w:rsidRDefault="004A67BE" w:rsidP="004A67BE">
      <w:r>
        <w:object w:dxaOrig="25541" w:dyaOrig="18765" w14:anchorId="285331C0">
          <v:shape id="_x0000_i1038" type="#_x0000_t75" style="width:467.5pt;height:343.5pt" o:ole="">
            <v:imagedata r:id="rId45" o:title=""/>
          </v:shape>
          <o:OLEObject Type="Embed" ProgID="Visio.Drawing.11" ShapeID="_x0000_i1038" DrawAspect="Content" ObjectID="_1450521354" r:id="rId46"/>
        </w:object>
      </w:r>
    </w:p>
    <w:p w14:paraId="4A9BBEBC"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02670D0A" w14:textId="77777777" w:rsidTr="00572AB3">
        <w:tc>
          <w:tcPr>
            <w:tcW w:w="1638" w:type="dxa"/>
          </w:tcPr>
          <w:p w14:paraId="53F11F8B" w14:textId="77777777" w:rsidR="004A67BE" w:rsidRDefault="004A67BE" w:rsidP="00572AB3">
            <w:r>
              <w:t>Sequence No.</w:t>
            </w:r>
          </w:p>
        </w:tc>
        <w:tc>
          <w:tcPr>
            <w:tcW w:w="7938" w:type="dxa"/>
          </w:tcPr>
          <w:p w14:paraId="6453EAE4" w14:textId="77777777" w:rsidR="004A67BE" w:rsidRDefault="004A67BE" w:rsidP="00572AB3">
            <w:r>
              <w:t>Action</w:t>
            </w:r>
          </w:p>
        </w:tc>
      </w:tr>
      <w:tr w:rsidR="004A67BE" w14:paraId="73D987F6" w14:textId="77777777" w:rsidTr="00572AB3">
        <w:trPr>
          <w:trHeight w:val="377"/>
        </w:trPr>
        <w:tc>
          <w:tcPr>
            <w:tcW w:w="1638" w:type="dxa"/>
          </w:tcPr>
          <w:p w14:paraId="466BF4CD" w14:textId="77777777" w:rsidR="004A67BE" w:rsidRDefault="004A67BE" w:rsidP="00572AB3">
            <w:pPr>
              <w:jc w:val="center"/>
            </w:pPr>
            <w:r>
              <w:t>1</w:t>
            </w:r>
          </w:p>
        </w:tc>
        <w:tc>
          <w:tcPr>
            <w:tcW w:w="7938" w:type="dxa"/>
          </w:tcPr>
          <w:p w14:paraId="369B30D8"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7AADAD2D" w14:textId="77777777" w:rsidR="004A67BE" w:rsidRDefault="004A67BE" w:rsidP="00572AB3"/>
        </w:tc>
      </w:tr>
      <w:tr w:rsidR="004A67BE" w14:paraId="3FF96106" w14:textId="77777777" w:rsidTr="00572AB3">
        <w:tc>
          <w:tcPr>
            <w:tcW w:w="1638" w:type="dxa"/>
          </w:tcPr>
          <w:p w14:paraId="7B41E8DE" w14:textId="77777777" w:rsidR="004A67BE" w:rsidRDefault="004A67BE" w:rsidP="00572AB3">
            <w:pPr>
              <w:jc w:val="center"/>
            </w:pPr>
            <w:r>
              <w:t>2</w:t>
            </w:r>
          </w:p>
        </w:tc>
        <w:tc>
          <w:tcPr>
            <w:tcW w:w="7938" w:type="dxa"/>
          </w:tcPr>
          <w:p w14:paraId="2A8F7A45"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5D527903" w14:textId="77777777" w:rsidR="004A67BE" w:rsidRDefault="004A67BE" w:rsidP="00572AB3">
            <w:pPr>
              <w:autoSpaceDE w:val="0"/>
              <w:autoSpaceDN w:val="0"/>
              <w:adjustRightInd w:val="0"/>
              <w:spacing w:line="288" w:lineRule="auto"/>
            </w:pPr>
          </w:p>
        </w:tc>
      </w:tr>
      <w:tr w:rsidR="004A67BE" w14:paraId="67D70622" w14:textId="77777777" w:rsidTr="00572AB3">
        <w:tc>
          <w:tcPr>
            <w:tcW w:w="1638" w:type="dxa"/>
          </w:tcPr>
          <w:p w14:paraId="5D0C0376" w14:textId="77777777" w:rsidR="004A67BE" w:rsidRDefault="004A67BE" w:rsidP="00572AB3">
            <w:pPr>
              <w:jc w:val="center"/>
            </w:pPr>
            <w:r>
              <w:lastRenderedPageBreak/>
              <w:t>3.1</w:t>
            </w:r>
          </w:p>
        </w:tc>
        <w:tc>
          <w:tcPr>
            <w:tcW w:w="7938" w:type="dxa"/>
          </w:tcPr>
          <w:p w14:paraId="30EDAF5E"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Country’, select Study and Study Country from the dropdown list and press ‘Select Files’ to proceed</w:t>
            </w:r>
          </w:p>
          <w:p w14:paraId="296D7966" w14:textId="77777777" w:rsidR="004A67BE" w:rsidRDefault="004A67BE" w:rsidP="00572AB3"/>
        </w:tc>
      </w:tr>
      <w:tr w:rsidR="004A67BE" w14:paraId="35C49134" w14:textId="77777777" w:rsidTr="00572AB3">
        <w:tc>
          <w:tcPr>
            <w:tcW w:w="1638" w:type="dxa"/>
          </w:tcPr>
          <w:p w14:paraId="3F133C84" w14:textId="77777777" w:rsidR="004A67BE" w:rsidRDefault="004A67BE" w:rsidP="00572AB3">
            <w:pPr>
              <w:jc w:val="center"/>
            </w:pPr>
            <w:r>
              <w:t>3.2</w:t>
            </w:r>
          </w:p>
        </w:tc>
        <w:tc>
          <w:tcPr>
            <w:tcW w:w="7938" w:type="dxa"/>
          </w:tcPr>
          <w:p w14:paraId="60055896"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48245B04" w14:textId="77777777" w:rsidR="004A67BE" w:rsidRDefault="004A67BE" w:rsidP="00572AB3"/>
        </w:tc>
      </w:tr>
      <w:tr w:rsidR="004A67BE" w14:paraId="556FAAD2" w14:textId="77777777" w:rsidTr="00572AB3">
        <w:tc>
          <w:tcPr>
            <w:tcW w:w="1638" w:type="dxa"/>
          </w:tcPr>
          <w:p w14:paraId="51034F2E" w14:textId="77777777" w:rsidR="004A67BE" w:rsidRDefault="004A67BE" w:rsidP="00572AB3">
            <w:pPr>
              <w:jc w:val="center"/>
            </w:pPr>
            <w:r>
              <w:t>3.3</w:t>
            </w:r>
          </w:p>
        </w:tc>
        <w:tc>
          <w:tcPr>
            <w:tcW w:w="7938" w:type="dxa"/>
          </w:tcPr>
          <w:p w14:paraId="07018902"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60F1B76A"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3416455C" w14:textId="77777777" w:rsidR="004A67BE" w:rsidRDefault="004A67BE" w:rsidP="00572AB3"/>
        </w:tc>
      </w:tr>
      <w:tr w:rsidR="004A67BE" w14:paraId="00C36DE8" w14:textId="77777777" w:rsidTr="00572AB3">
        <w:tc>
          <w:tcPr>
            <w:tcW w:w="1638" w:type="dxa"/>
          </w:tcPr>
          <w:p w14:paraId="37F9104F" w14:textId="77777777" w:rsidR="004A67BE" w:rsidRDefault="004A67BE" w:rsidP="00572AB3">
            <w:pPr>
              <w:jc w:val="center"/>
            </w:pPr>
            <w:r>
              <w:t>4.1</w:t>
            </w:r>
          </w:p>
        </w:tc>
        <w:tc>
          <w:tcPr>
            <w:tcW w:w="7938" w:type="dxa"/>
          </w:tcPr>
          <w:p w14:paraId="68F36E41"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5DD99F5C" w14:textId="77777777" w:rsidR="004A67BE" w:rsidRDefault="004A67BE" w:rsidP="00572AB3"/>
        </w:tc>
      </w:tr>
      <w:tr w:rsidR="004A67BE" w14:paraId="35AD5C40" w14:textId="77777777" w:rsidTr="00572AB3">
        <w:tc>
          <w:tcPr>
            <w:tcW w:w="1638" w:type="dxa"/>
          </w:tcPr>
          <w:p w14:paraId="645C1CD2" w14:textId="77777777" w:rsidR="004A67BE" w:rsidRDefault="004A67BE" w:rsidP="00572AB3">
            <w:pPr>
              <w:jc w:val="center"/>
            </w:pPr>
            <w:r>
              <w:t>4.2</w:t>
            </w:r>
          </w:p>
        </w:tc>
        <w:tc>
          <w:tcPr>
            <w:tcW w:w="7938" w:type="dxa"/>
          </w:tcPr>
          <w:p w14:paraId="3CCA7F54"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3F83930E" w14:textId="77777777" w:rsidR="004A67BE" w:rsidRDefault="004A67BE" w:rsidP="00572AB3"/>
        </w:tc>
      </w:tr>
      <w:tr w:rsidR="004A67BE" w14:paraId="6BA3289F" w14:textId="77777777" w:rsidTr="00572AB3">
        <w:tc>
          <w:tcPr>
            <w:tcW w:w="1638" w:type="dxa"/>
          </w:tcPr>
          <w:p w14:paraId="56B8C6C2" w14:textId="77777777" w:rsidR="004A67BE" w:rsidRDefault="004A67BE" w:rsidP="00572AB3">
            <w:pPr>
              <w:jc w:val="center"/>
            </w:pPr>
            <w:r>
              <w:t>4.3</w:t>
            </w:r>
          </w:p>
        </w:tc>
        <w:tc>
          <w:tcPr>
            <w:tcW w:w="7938" w:type="dxa"/>
          </w:tcPr>
          <w:p w14:paraId="09ADF392"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7165DB83" w14:textId="77777777" w:rsidR="004A67BE" w:rsidRDefault="004A67BE" w:rsidP="00572AB3"/>
        </w:tc>
      </w:tr>
      <w:tr w:rsidR="004A67BE" w14:paraId="3B8920F8" w14:textId="77777777" w:rsidTr="00572AB3">
        <w:tc>
          <w:tcPr>
            <w:tcW w:w="1638" w:type="dxa"/>
          </w:tcPr>
          <w:p w14:paraId="6D5A5BA9" w14:textId="77777777" w:rsidR="004A67BE" w:rsidRDefault="004A67BE" w:rsidP="00572AB3">
            <w:pPr>
              <w:jc w:val="center"/>
            </w:pPr>
            <w:r>
              <w:t>4.4</w:t>
            </w:r>
          </w:p>
        </w:tc>
        <w:tc>
          <w:tcPr>
            <w:tcW w:w="7938" w:type="dxa"/>
          </w:tcPr>
          <w:p w14:paraId="3E7B64FF"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1EDE5531"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52770860" w14:textId="77777777" w:rsidR="004A67BE" w:rsidRDefault="004A67BE" w:rsidP="00572AB3"/>
        </w:tc>
      </w:tr>
      <w:tr w:rsidR="004A67BE" w14:paraId="3806D8A7" w14:textId="77777777" w:rsidTr="00572AB3">
        <w:tc>
          <w:tcPr>
            <w:tcW w:w="1638" w:type="dxa"/>
          </w:tcPr>
          <w:p w14:paraId="16C2989F" w14:textId="77777777" w:rsidR="004A67BE" w:rsidRDefault="004A67BE" w:rsidP="00572AB3">
            <w:pPr>
              <w:jc w:val="center"/>
            </w:pPr>
            <w:r>
              <w:t>5.1</w:t>
            </w:r>
          </w:p>
        </w:tc>
        <w:tc>
          <w:tcPr>
            <w:tcW w:w="7938" w:type="dxa"/>
          </w:tcPr>
          <w:p w14:paraId="4265CD06"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56774109" w14:textId="77777777" w:rsidR="004A67BE" w:rsidRDefault="004A67BE" w:rsidP="00572AB3"/>
        </w:tc>
      </w:tr>
      <w:tr w:rsidR="004A67BE" w14:paraId="40C2417E" w14:textId="77777777" w:rsidTr="00572AB3">
        <w:tc>
          <w:tcPr>
            <w:tcW w:w="1638" w:type="dxa"/>
          </w:tcPr>
          <w:p w14:paraId="79B24519" w14:textId="77777777" w:rsidR="004A67BE" w:rsidRDefault="004A67BE" w:rsidP="00572AB3">
            <w:pPr>
              <w:jc w:val="center"/>
            </w:pPr>
            <w:r>
              <w:t>5.2</w:t>
            </w:r>
          </w:p>
        </w:tc>
        <w:tc>
          <w:tcPr>
            <w:tcW w:w="7938" w:type="dxa"/>
          </w:tcPr>
          <w:p w14:paraId="4711C665"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0FF4E357" w14:textId="77777777" w:rsidR="004A67BE" w:rsidRDefault="004A67BE" w:rsidP="00572AB3"/>
        </w:tc>
      </w:tr>
      <w:tr w:rsidR="004A67BE" w14:paraId="496BDDF8" w14:textId="77777777" w:rsidTr="00572AB3">
        <w:tc>
          <w:tcPr>
            <w:tcW w:w="1638" w:type="dxa"/>
          </w:tcPr>
          <w:p w14:paraId="77576426" w14:textId="77777777" w:rsidR="004A67BE" w:rsidRDefault="004A67BE" w:rsidP="00572AB3">
            <w:pPr>
              <w:jc w:val="center"/>
            </w:pPr>
            <w:r>
              <w:t>5.3</w:t>
            </w:r>
          </w:p>
        </w:tc>
        <w:tc>
          <w:tcPr>
            <w:tcW w:w="7938" w:type="dxa"/>
          </w:tcPr>
          <w:p w14:paraId="6EA9FCCA"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0A53BC4F" w14:textId="77777777" w:rsidR="004A67BE" w:rsidRDefault="004A67BE" w:rsidP="00572AB3"/>
        </w:tc>
      </w:tr>
    </w:tbl>
    <w:p w14:paraId="4A2F4092" w14:textId="77777777" w:rsidR="004A67BE" w:rsidRDefault="004A67BE" w:rsidP="004A67BE"/>
    <w:p w14:paraId="11CCF3D7" w14:textId="77777777" w:rsidR="004A67BE" w:rsidRDefault="004A67BE" w:rsidP="004A67BE"/>
    <w:p w14:paraId="7EB32790" w14:textId="77777777" w:rsidR="004A67BE" w:rsidRDefault="004A67BE" w:rsidP="004A67BE"/>
    <w:p w14:paraId="3A01C2D0" w14:textId="77777777" w:rsidR="004A67BE" w:rsidRDefault="004A67BE" w:rsidP="004A67BE"/>
    <w:p w14:paraId="709B7702" w14:textId="77777777" w:rsidR="004A67BE" w:rsidRDefault="004A67BE" w:rsidP="004A67BE"/>
    <w:p w14:paraId="17317294" w14:textId="77777777" w:rsidR="004A67BE" w:rsidRDefault="004A67BE" w:rsidP="004A67BE"/>
    <w:p w14:paraId="5F054C24" w14:textId="77777777" w:rsidR="004A67BE" w:rsidRDefault="004A67BE" w:rsidP="004A67BE"/>
    <w:p w14:paraId="6946D9A4" w14:textId="77777777" w:rsidR="004A67BE" w:rsidRDefault="004A67BE" w:rsidP="004A67BE"/>
    <w:p w14:paraId="5E185D3D" w14:textId="77777777" w:rsidR="004A67BE" w:rsidRDefault="004A67BE" w:rsidP="004A67BE"/>
    <w:p w14:paraId="67BDE63E" w14:textId="77777777" w:rsidR="004A67BE" w:rsidRDefault="004A67BE" w:rsidP="004A67BE"/>
    <w:p w14:paraId="7B36C6BD" w14:textId="77777777" w:rsidR="004A67BE" w:rsidRDefault="004A67BE" w:rsidP="004A67BE"/>
    <w:p w14:paraId="7F734847" w14:textId="77777777" w:rsidR="004A67BE" w:rsidRDefault="004A67BE" w:rsidP="004A67BE"/>
    <w:p w14:paraId="04A8C34F" w14:textId="77777777" w:rsidR="004A67BE" w:rsidRDefault="004A67BE" w:rsidP="004A67BE"/>
    <w:p w14:paraId="59595662" w14:textId="77777777" w:rsidR="004A67BE" w:rsidRDefault="004A67BE" w:rsidP="004A67BE"/>
    <w:p w14:paraId="5353DFA4" w14:textId="77777777" w:rsidR="004A67BE" w:rsidRDefault="004A67BE" w:rsidP="004A67BE"/>
    <w:p w14:paraId="53B781F3" w14:textId="77777777" w:rsidR="004A67BE" w:rsidRDefault="004A67BE" w:rsidP="004A67BE"/>
    <w:p w14:paraId="42012C48" w14:textId="77777777" w:rsidR="004A67BE" w:rsidRDefault="004A67BE" w:rsidP="004A67BE"/>
    <w:p w14:paraId="420C9A4D" w14:textId="77777777" w:rsidR="004A67BE" w:rsidRDefault="004A67BE" w:rsidP="004A67BE"/>
    <w:p w14:paraId="78885522" w14:textId="77777777" w:rsidR="004A67BE" w:rsidRDefault="004A67BE" w:rsidP="004A67BE">
      <w:r>
        <w:lastRenderedPageBreak/>
        <w:t>For Site</w:t>
      </w:r>
    </w:p>
    <w:p w14:paraId="2136FF67" w14:textId="77777777" w:rsidR="004A67BE" w:rsidRDefault="004A67BE" w:rsidP="004A67BE">
      <w:r>
        <w:object w:dxaOrig="25541" w:dyaOrig="18850" w14:anchorId="1AA852F7">
          <v:shape id="_x0000_i1039" type="#_x0000_t75" style="width:467.5pt;height:345pt" o:ole="">
            <v:imagedata r:id="rId47" o:title=""/>
          </v:shape>
          <o:OLEObject Type="Embed" ProgID="Visio.Drawing.11" ShapeID="_x0000_i1039" DrawAspect="Content" ObjectID="_1450521355" r:id="rId48"/>
        </w:object>
      </w:r>
    </w:p>
    <w:p w14:paraId="55F0C43F"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2DAC1C9D" w14:textId="77777777" w:rsidTr="00572AB3">
        <w:tc>
          <w:tcPr>
            <w:tcW w:w="1638" w:type="dxa"/>
          </w:tcPr>
          <w:p w14:paraId="10A576B6" w14:textId="77777777" w:rsidR="004A67BE" w:rsidRDefault="004A67BE" w:rsidP="00572AB3">
            <w:r>
              <w:t>Sequence No.</w:t>
            </w:r>
          </w:p>
        </w:tc>
        <w:tc>
          <w:tcPr>
            <w:tcW w:w="7938" w:type="dxa"/>
          </w:tcPr>
          <w:p w14:paraId="36C7E515" w14:textId="77777777" w:rsidR="004A67BE" w:rsidRDefault="004A67BE" w:rsidP="00572AB3">
            <w:r>
              <w:t>Action</w:t>
            </w:r>
          </w:p>
        </w:tc>
      </w:tr>
      <w:tr w:rsidR="004A67BE" w14:paraId="5FE937E2" w14:textId="77777777" w:rsidTr="00572AB3">
        <w:trPr>
          <w:trHeight w:val="377"/>
        </w:trPr>
        <w:tc>
          <w:tcPr>
            <w:tcW w:w="1638" w:type="dxa"/>
          </w:tcPr>
          <w:p w14:paraId="3ED27F8A" w14:textId="77777777" w:rsidR="004A67BE" w:rsidRDefault="004A67BE" w:rsidP="00572AB3">
            <w:pPr>
              <w:jc w:val="center"/>
            </w:pPr>
            <w:r>
              <w:t>1</w:t>
            </w:r>
          </w:p>
        </w:tc>
        <w:tc>
          <w:tcPr>
            <w:tcW w:w="7938" w:type="dxa"/>
          </w:tcPr>
          <w:p w14:paraId="2C739612"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6950E835" w14:textId="77777777" w:rsidR="004A67BE" w:rsidRDefault="004A67BE" w:rsidP="00572AB3"/>
        </w:tc>
      </w:tr>
      <w:tr w:rsidR="004A67BE" w14:paraId="19C89F8C" w14:textId="77777777" w:rsidTr="00572AB3">
        <w:tc>
          <w:tcPr>
            <w:tcW w:w="1638" w:type="dxa"/>
          </w:tcPr>
          <w:p w14:paraId="1111B1E5" w14:textId="77777777" w:rsidR="004A67BE" w:rsidRDefault="004A67BE" w:rsidP="00572AB3">
            <w:pPr>
              <w:jc w:val="center"/>
            </w:pPr>
            <w:r>
              <w:t>2</w:t>
            </w:r>
          </w:p>
        </w:tc>
        <w:tc>
          <w:tcPr>
            <w:tcW w:w="7938" w:type="dxa"/>
          </w:tcPr>
          <w:p w14:paraId="6EE25B08"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7CCB2EA0" w14:textId="77777777" w:rsidR="004A67BE" w:rsidRDefault="004A67BE" w:rsidP="00572AB3">
            <w:pPr>
              <w:autoSpaceDE w:val="0"/>
              <w:autoSpaceDN w:val="0"/>
              <w:adjustRightInd w:val="0"/>
              <w:spacing w:line="288" w:lineRule="auto"/>
            </w:pPr>
          </w:p>
        </w:tc>
      </w:tr>
      <w:tr w:rsidR="004A67BE" w14:paraId="372DECE6" w14:textId="77777777" w:rsidTr="00572AB3">
        <w:tc>
          <w:tcPr>
            <w:tcW w:w="1638" w:type="dxa"/>
          </w:tcPr>
          <w:p w14:paraId="409D753B" w14:textId="77777777" w:rsidR="004A67BE" w:rsidRDefault="004A67BE" w:rsidP="00572AB3">
            <w:pPr>
              <w:jc w:val="center"/>
            </w:pPr>
            <w:r>
              <w:t>3.1</w:t>
            </w:r>
          </w:p>
        </w:tc>
        <w:tc>
          <w:tcPr>
            <w:tcW w:w="7938" w:type="dxa"/>
          </w:tcPr>
          <w:p w14:paraId="73A73B30"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Site’, select Study and Site from the dropdown list and press ‘Select Files’ to proceed</w:t>
            </w:r>
          </w:p>
          <w:p w14:paraId="719689B6" w14:textId="77777777" w:rsidR="004A67BE" w:rsidRDefault="004A67BE" w:rsidP="00572AB3"/>
        </w:tc>
      </w:tr>
      <w:tr w:rsidR="004A67BE" w14:paraId="76F04B08" w14:textId="77777777" w:rsidTr="00572AB3">
        <w:tc>
          <w:tcPr>
            <w:tcW w:w="1638" w:type="dxa"/>
          </w:tcPr>
          <w:p w14:paraId="77E60F0A" w14:textId="77777777" w:rsidR="004A67BE" w:rsidRDefault="004A67BE" w:rsidP="00572AB3">
            <w:pPr>
              <w:jc w:val="center"/>
            </w:pPr>
            <w:r>
              <w:t>3.2</w:t>
            </w:r>
          </w:p>
        </w:tc>
        <w:tc>
          <w:tcPr>
            <w:tcW w:w="7938" w:type="dxa"/>
          </w:tcPr>
          <w:p w14:paraId="4FDBEA84"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42C0BBC5" w14:textId="77777777" w:rsidR="004A67BE" w:rsidRDefault="004A67BE" w:rsidP="00572AB3"/>
        </w:tc>
      </w:tr>
      <w:tr w:rsidR="004A67BE" w14:paraId="5DB1E297" w14:textId="77777777" w:rsidTr="00572AB3">
        <w:tc>
          <w:tcPr>
            <w:tcW w:w="1638" w:type="dxa"/>
          </w:tcPr>
          <w:p w14:paraId="7B7B6345" w14:textId="77777777" w:rsidR="004A67BE" w:rsidRDefault="004A67BE" w:rsidP="00572AB3">
            <w:pPr>
              <w:jc w:val="center"/>
            </w:pPr>
            <w:r>
              <w:t>3.3</w:t>
            </w:r>
          </w:p>
        </w:tc>
        <w:tc>
          <w:tcPr>
            <w:tcW w:w="7938" w:type="dxa"/>
          </w:tcPr>
          <w:p w14:paraId="479C4786"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5170CA74"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6F1397C2" w14:textId="77777777" w:rsidR="004A67BE" w:rsidRDefault="004A67BE" w:rsidP="00572AB3"/>
        </w:tc>
      </w:tr>
      <w:tr w:rsidR="004A67BE" w14:paraId="40482958" w14:textId="77777777" w:rsidTr="00572AB3">
        <w:tc>
          <w:tcPr>
            <w:tcW w:w="1638" w:type="dxa"/>
          </w:tcPr>
          <w:p w14:paraId="0C4E911A" w14:textId="77777777" w:rsidR="004A67BE" w:rsidRDefault="004A67BE" w:rsidP="00572AB3">
            <w:pPr>
              <w:jc w:val="center"/>
            </w:pPr>
            <w:r>
              <w:t>4.1</w:t>
            </w:r>
          </w:p>
        </w:tc>
        <w:tc>
          <w:tcPr>
            <w:tcW w:w="7938" w:type="dxa"/>
          </w:tcPr>
          <w:p w14:paraId="3D21488B"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40E8DBE1" w14:textId="77777777" w:rsidR="004A67BE" w:rsidRDefault="004A67BE" w:rsidP="00572AB3"/>
        </w:tc>
      </w:tr>
      <w:tr w:rsidR="004A67BE" w14:paraId="6454E1B2" w14:textId="77777777" w:rsidTr="00572AB3">
        <w:tc>
          <w:tcPr>
            <w:tcW w:w="1638" w:type="dxa"/>
          </w:tcPr>
          <w:p w14:paraId="2B66F04F" w14:textId="77777777" w:rsidR="004A67BE" w:rsidRDefault="004A67BE" w:rsidP="00572AB3">
            <w:pPr>
              <w:jc w:val="center"/>
            </w:pPr>
            <w:r>
              <w:t>4.2</w:t>
            </w:r>
          </w:p>
        </w:tc>
        <w:tc>
          <w:tcPr>
            <w:tcW w:w="7938" w:type="dxa"/>
          </w:tcPr>
          <w:p w14:paraId="271DCA49"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3CE62637" w14:textId="77777777" w:rsidR="004A67BE" w:rsidRDefault="004A67BE" w:rsidP="00572AB3"/>
        </w:tc>
      </w:tr>
      <w:tr w:rsidR="004A67BE" w14:paraId="18CD27DA" w14:textId="77777777" w:rsidTr="00572AB3">
        <w:tc>
          <w:tcPr>
            <w:tcW w:w="1638" w:type="dxa"/>
          </w:tcPr>
          <w:p w14:paraId="27636213" w14:textId="77777777" w:rsidR="004A67BE" w:rsidRDefault="004A67BE" w:rsidP="00572AB3">
            <w:pPr>
              <w:jc w:val="center"/>
            </w:pPr>
            <w:r>
              <w:lastRenderedPageBreak/>
              <w:t>4.3</w:t>
            </w:r>
          </w:p>
        </w:tc>
        <w:tc>
          <w:tcPr>
            <w:tcW w:w="7938" w:type="dxa"/>
          </w:tcPr>
          <w:p w14:paraId="2AB648C6"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2E128D8D" w14:textId="77777777" w:rsidR="004A67BE" w:rsidRDefault="004A67BE" w:rsidP="00572AB3"/>
        </w:tc>
      </w:tr>
      <w:tr w:rsidR="004A67BE" w14:paraId="5F544E11" w14:textId="77777777" w:rsidTr="00572AB3">
        <w:tc>
          <w:tcPr>
            <w:tcW w:w="1638" w:type="dxa"/>
          </w:tcPr>
          <w:p w14:paraId="117E9091" w14:textId="77777777" w:rsidR="004A67BE" w:rsidRDefault="004A67BE" w:rsidP="00572AB3">
            <w:pPr>
              <w:jc w:val="center"/>
            </w:pPr>
            <w:r>
              <w:t>4.4</w:t>
            </w:r>
          </w:p>
        </w:tc>
        <w:tc>
          <w:tcPr>
            <w:tcW w:w="7938" w:type="dxa"/>
          </w:tcPr>
          <w:p w14:paraId="3F7CD142"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3274AEDD"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41651E9D" w14:textId="77777777" w:rsidR="004A67BE" w:rsidRDefault="004A67BE" w:rsidP="00572AB3"/>
        </w:tc>
      </w:tr>
      <w:tr w:rsidR="004A67BE" w14:paraId="24F70F00" w14:textId="77777777" w:rsidTr="00572AB3">
        <w:tc>
          <w:tcPr>
            <w:tcW w:w="1638" w:type="dxa"/>
          </w:tcPr>
          <w:p w14:paraId="4043C4A2" w14:textId="77777777" w:rsidR="004A67BE" w:rsidRDefault="004A67BE" w:rsidP="00572AB3">
            <w:pPr>
              <w:jc w:val="center"/>
            </w:pPr>
            <w:r>
              <w:t>5.1</w:t>
            </w:r>
          </w:p>
        </w:tc>
        <w:tc>
          <w:tcPr>
            <w:tcW w:w="7938" w:type="dxa"/>
          </w:tcPr>
          <w:p w14:paraId="02DB4842"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316FB171" w14:textId="77777777" w:rsidR="004A67BE" w:rsidRDefault="004A67BE" w:rsidP="00572AB3"/>
        </w:tc>
      </w:tr>
      <w:tr w:rsidR="004A67BE" w14:paraId="5912B237" w14:textId="77777777" w:rsidTr="00572AB3">
        <w:tc>
          <w:tcPr>
            <w:tcW w:w="1638" w:type="dxa"/>
          </w:tcPr>
          <w:p w14:paraId="35074067" w14:textId="77777777" w:rsidR="004A67BE" w:rsidRDefault="004A67BE" w:rsidP="00572AB3">
            <w:pPr>
              <w:jc w:val="center"/>
            </w:pPr>
            <w:r>
              <w:t>5.2</w:t>
            </w:r>
          </w:p>
        </w:tc>
        <w:tc>
          <w:tcPr>
            <w:tcW w:w="7938" w:type="dxa"/>
          </w:tcPr>
          <w:p w14:paraId="723E7B3E"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620AF2D5" w14:textId="77777777" w:rsidR="004A67BE" w:rsidRDefault="004A67BE" w:rsidP="00572AB3"/>
        </w:tc>
      </w:tr>
      <w:tr w:rsidR="004A67BE" w14:paraId="29368A2E" w14:textId="77777777" w:rsidTr="00572AB3">
        <w:tc>
          <w:tcPr>
            <w:tcW w:w="1638" w:type="dxa"/>
          </w:tcPr>
          <w:p w14:paraId="3D4BC3D8" w14:textId="77777777" w:rsidR="004A67BE" w:rsidRDefault="004A67BE" w:rsidP="00572AB3">
            <w:pPr>
              <w:jc w:val="center"/>
            </w:pPr>
            <w:r>
              <w:t>5.3</w:t>
            </w:r>
          </w:p>
        </w:tc>
        <w:tc>
          <w:tcPr>
            <w:tcW w:w="7938" w:type="dxa"/>
          </w:tcPr>
          <w:p w14:paraId="1EA50379"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3B82EFCE" w14:textId="77777777" w:rsidR="004A67BE" w:rsidRDefault="004A67BE" w:rsidP="00572AB3"/>
        </w:tc>
      </w:tr>
    </w:tbl>
    <w:p w14:paraId="2C5FC01C" w14:textId="77777777" w:rsidR="004A67BE" w:rsidRDefault="004A67BE" w:rsidP="004A67BE"/>
    <w:p w14:paraId="7059AAE4" w14:textId="77777777" w:rsidR="004A67BE" w:rsidRDefault="004A67BE" w:rsidP="004A67BE"/>
    <w:p w14:paraId="3AFDD9ED" w14:textId="77777777" w:rsidR="004A67BE" w:rsidRDefault="004A67BE" w:rsidP="004A67BE">
      <w:r>
        <w:t>For Role</w:t>
      </w:r>
    </w:p>
    <w:p w14:paraId="379E1E8F" w14:textId="77777777" w:rsidR="004A67BE" w:rsidRDefault="004A67BE" w:rsidP="004A67BE">
      <w:pPr>
        <w:tabs>
          <w:tab w:val="left" w:pos="3330"/>
        </w:tabs>
      </w:pPr>
      <w:r>
        <w:object w:dxaOrig="25541" w:dyaOrig="18894" w14:anchorId="46839AC2">
          <v:shape id="_x0000_i1040" type="#_x0000_t75" style="width:467.5pt;height:346pt" o:ole="">
            <v:imagedata r:id="rId49" o:title=""/>
          </v:shape>
          <o:OLEObject Type="Embed" ProgID="Visio.Drawing.11" ShapeID="_x0000_i1040" DrawAspect="Content" ObjectID="_1450521356" r:id="rId50"/>
        </w:object>
      </w:r>
    </w:p>
    <w:p w14:paraId="48071609"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7A15A044" w14:textId="77777777" w:rsidTr="00572AB3">
        <w:tc>
          <w:tcPr>
            <w:tcW w:w="1638" w:type="dxa"/>
          </w:tcPr>
          <w:p w14:paraId="52E5390D" w14:textId="77777777" w:rsidR="004A67BE" w:rsidRDefault="004A67BE" w:rsidP="00572AB3">
            <w:r>
              <w:t>Sequence No.</w:t>
            </w:r>
          </w:p>
        </w:tc>
        <w:tc>
          <w:tcPr>
            <w:tcW w:w="7938" w:type="dxa"/>
          </w:tcPr>
          <w:p w14:paraId="3ECA8323" w14:textId="77777777" w:rsidR="004A67BE" w:rsidRDefault="004A67BE" w:rsidP="00572AB3">
            <w:r>
              <w:t>Action</w:t>
            </w:r>
          </w:p>
        </w:tc>
      </w:tr>
      <w:tr w:rsidR="004A67BE" w14:paraId="22CBF823" w14:textId="77777777" w:rsidTr="00572AB3">
        <w:trPr>
          <w:trHeight w:val="377"/>
        </w:trPr>
        <w:tc>
          <w:tcPr>
            <w:tcW w:w="1638" w:type="dxa"/>
          </w:tcPr>
          <w:p w14:paraId="2AB246A4" w14:textId="77777777" w:rsidR="004A67BE" w:rsidRDefault="004A67BE" w:rsidP="00572AB3">
            <w:pPr>
              <w:jc w:val="center"/>
            </w:pPr>
            <w:r>
              <w:t>1</w:t>
            </w:r>
          </w:p>
        </w:tc>
        <w:tc>
          <w:tcPr>
            <w:tcW w:w="7938" w:type="dxa"/>
          </w:tcPr>
          <w:p w14:paraId="144CD7D3"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63006FC0" w14:textId="77777777" w:rsidR="004A67BE" w:rsidRDefault="004A67BE" w:rsidP="00572AB3"/>
        </w:tc>
      </w:tr>
      <w:tr w:rsidR="004A67BE" w14:paraId="484E5E48" w14:textId="77777777" w:rsidTr="00572AB3">
        <w:tc>
          <w:tcPr>
            <w:tcW w:w="1638" w:type="dxa"/>
          </w:tcPr>
          <w:p w14:paraId="05FB12F6" w14:textId="77777777" w:rsidR="004A67BE" w:rsidRDefault="004A67BE" w:rsidP="00572AB3">
            <w:pPr>
              <w:jc w:val="center"/>
            </w:pPr>
            <w:r>
              <w:lastRenderedPageBreak/>
              <w:t>2</w:t>
            </w:r>
          </w:p>
        </w:tc>
        <w:tc>
          <w:tcPr>
            <w:tcW w:w="7938" w:type="dxa"/>
          </w:tcPr>
          <w:p w14:paraId="0C131C58"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54331F8E" w14:textId="77777777" w:rsidR="004A67BE" w:rsidRDefault="004A67BE" w:rsidP="00572AB3">
            <w:pPr>
              <w:autoSpaceDE w:val="0"/>
              <w:autoSpaceDN w:val="0"/>
              <w:adjustRightInd w:val="0"/>
              <w:spacing w:line="288" w:lineRule="auto"/>
            </w:pPr>
          </w:p>
        </w:tc>
      </w:tr>
      <w:tr w:rsidR="004A67BE" w14:paraId="0F5735E5" w14:textId="77777777" w:rsidTr="00572AB3">
        <w:tc>
          <w:tcPr>
            <w:tcW w:w="1638" w:type="dxa"/>
          </w:tcPr>
          <w:p w14:paraId="0183C5E1" w14:textId="77777777" w:rsidR="004A67BE" w:rsidRDefault="004A67BE" w:rsidP="00572AB3">
            <w:pPr>
              <w:jc w:val="center"/>
            </w:pPr>
            <w:r>
              <w:t>3.1</w:t>
            </w:r>
          </w:p>
        </w:tc>
        <w:tc>
          <w:tcPr>
            <w:tcW w:w="7938" w:type="dxa"/>
          </w:tcPr>
          <w:p w14:paraId="374AF46C"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Role’, select Role and Study from the dropdown list and press ‘Select Files’ to proceed</w:t>
            </w:r>
          </w:p>
          <w:p w14:paraId="518FA91A" w14:textId="77777777" w:rsidR="004A67BE" w:rsidRDefault="004A67BE" w:rsidP="00572AB3"/>
        </w:tc>
      </w:tr>
      <w:tr w:rsidR="004A67BE" w14:paraId="51580115" w14:textId="77777777" w:rsidTr="00572AB3">
        <w:tc>
          <w:tcPr>
            <w:tcW w:w="1638" w:type="dxa"/>
          </w:tcPr>
          <w:p w14:paraId="1FBB57CD" w14:textId="77777777" w:rsidR="004A67BE" w:rsidRDefault="004A67BE" w:rsidP="00572AB3">
            <w:pPr>
              <w:jc w:val="center"/>
            </w:pPr>
            <w:r>
              <w:t>3.2</w:t>
            </w:r>
          </w:p>
        </w:tc>
        <w:tc>
          <w:tcPr>
            <w:tcW w:w="7938" w:type="dxa"/>
          </w:tcPr>
          <w:p w14:paraId="7124237E"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127298AE" w14:textId="77777777" w:rsidR="004A67BE" w:rsidRDefault="004A67BE" w:rsidP="00572AB3"/>
        </w:tc>
      </w:tr>
      <w:tr w:rsidR="004A67BE" w14:paraId="23445AF3" w14:textId="77777777" w:rsidTr="00572AB3">
        <w:tc>
          <w:tcPr>
            <w:tcW w:w="1638" w:type="dxa"/>
          </w:tcPr>
          <w:p w14:paraId="382E7379" w14:textId="77777777" w:rsidR="004A67BE" w:rsidRDefault="004A67BE" w:rsidP="00572AB3">
            <w:pPr>
              <w:jc w:val="center"/>
            </w:pPr>
            <w:r>
              <w:t>3.3</w:t>
            </w:r>
          </w:p>
        </w:tc>
        <w:tc>
          <w:tcPr>
            <w:tcW w:w="7938" w:type="dxa"/>
          </w:tcPr>
          <w:p w14:paraId="6910B18F"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4078BB87"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72BEF831" w14:textId="77777777" w:rsidR="004A67BE" w:rsidRDefault="004A67BE" w:rsidP="00572AB3"/>
        </w:tc>
      </w:tr>
      <w:tr w:rsidR="004A67BE" w14:paraId="4CF0603B" w14:textId="77777777" w:rsidTr="00572AB3">
        <w:tc>
          <w:tcPr>
            <w:tcW w:w="1638" w:type="dxa"/>
          </w:tcPr>
          <w:p w14:paraId="1061EC87" w14:textId="77777777" w:rsidR="004A67BE" w:rsidRDefault="004A67BE" w:rsidP="00572AB3">
            <w:pPr>
              <w:jc w:val="center"/>
            </w:pPr>
            <w:r>
              <w:t>4.1</w:t>
            </w:r>
          </w:p>
        </w:tc>
        <w:tc>
          <w:tcPr>
            <w:tcW w:w="7938" w:type="dxa"/>
          </w:tcPr>
          <w:p w14:paraId="17BBBF20"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189FFE6D" w14:textId="77777777" w:rsidR="004A67BE" w:rsidRDefault="004A67BE" w:rsidP="00572AB3"/>
        </w:tc>
      </w:tr>
      <w:tr w:rsidR="004A67BE" w14:paraId="421629B6" w14:textId="77777777" w:rsidTr="00572AB3">
        <w:tc>
          <w:tcPr>
            <w:tcW w:w="1638" w:type="dxa"/>
          </w:tcPr>
          <w:p w14:paraId="3CA89FF6" w14:textId="77777777" w:rsidR="004A67BE" w:rsidRDefault="004A67BE" w:rsidP="00572AB3">
            <w:pPr>
              <w:jc w:val="center"/>
            </w:pPr>
            <w:r>
              <w:t>4.2</w:t>
            </w:r>
          </w:p>
        </w:tc>
        <w:tc>
          <w:tcPr>
            <w:tcW w:w="7938" w:type="dxa"/>
          </w:tcPr>
          <w:p w14:paraId="2C0D62C1"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18925D68" w14:textId="77777777" w:rsidR="004A67BE" w:rsidRDefault="004A67BE" w:rsidP="00572AB3"/>
        </w:tc>
      </w:tr>
      <w:tr w:rsidR="004A67BE" w14:paraId="29991714" w14:textId="77777777" w:rsidTr="00572AB3">
        <w:tc>
          <w:tcPr>
            <w:tcW w:w="1638" w:type="dxa"/>
          </w:tcPr>
          <w:p w14:paraId="674AF72B" w14:textId="77777777" w:rsidR="004A67BE" w:rsidRDefault="004A67BE" w:rsidP="00572AB3">
            <w:pPr>
              <w:jc w:val="center"/>
            </w:pPr>
            <w:r>
              <w:t>4.3</w:t>
            </w:r>
          </w:p>
        </w:tc>
        <w:tc>
          <w:tcPr>
            <w:tcW w:w="7938" w:type="dxa"/>
          </w:tcPr>
          <w:p w14:paraId="41F91479"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0B93365C" w14:textId="77777777" w:rsidR="004A67BE" w:rsidRDefault="004A67BE" w:rsidP="00572AB3"/>
        </w:tc>
      </w:tr>
      <w:tr w:rsidR="004A67BE" w14:paraId="6E5C437C" w14:textId="77777777" w:rsidTr="00572AB3">
        <w:tc>
          <w:tcPr>
            <w:tcW w:w="1638" w:type="dxa"/>
          </w:tcPr>
          <w:p w14:paraId="711721D2" w14:textId="77777777" w:rsidR="004A67BE" w:rsidRDefault="004A67BE" w:rsidP="00572AB3">
            <w:pPr>
              <w:jc w:val="center"/>
            </w:pPr>
            <w:r>
              <w:t>4.4</w:t>
            </w:r>
          </w:p>
        </w:tc>
        <w:tc>
          <w:tcPr>
            <w:tcW w:w="7938" w:type="dxa"/>
          </w:tcPr>
          <w:p w14:paraId="1F79610A"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0E8C77E8"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3DE0A665" w14:textId="77777777" w:rsidR="004A67BE" w:rsidRDefault="004A67BE" w:rsidP="00572AB3"/>
        </w:tc>
      </w:tr>
      <w:tr w:rsidR="004A67BE" w14:paraId="419ACB0B" w14:textId="77777777" w:rsidTr="00572AB3">
        <w:tc>
          <w:tcPr>
            <w:tcW w:w="1638" w:type="dxa"/>
          </w:tcPr>
          <w:p w14:paraId="6495E13C" w14:textId="77777777" w:rsidR="004A67BE" w:rsidRDefault="004A67BE" w:rsidP="00572AB3">
            <w:pPr>
              <w:jc w:val="center"/>
            </w:pPr>
            <w:r>
              <w:t>5.1</w:t>
            </w:r>
          </w:p>
        </w:tc>
        <w:tc>
          <w:tcPr>
            <w:tcW w:w="7938" w:type="dxa"/>
          </w:tcPr>
          <w:p w14:paraId="64EE97EE"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30477D33" w14:textId="77777777" w:rsidR="004A67BE" w:rsidRDefault="004A67BE" w:rsidP="00572AB3"/>
        </w:tc>
      </w:tr>
      <w:tr w:rsidR="004A67BE" w14:paraId="242402F6" w14:textId="77777777" w:rsidTr="00572AB3">
        <w:tc>
          <w:tcPr>
            <w:tcW w:w="1638" w:type="dxa"/>
          </w:tcPr>
          <w:p w14:paraId="6A6C43B4" w14:textId="77777777" w:rsidR="004A67BE" w:rsidRDefault="004A67BE" w:rsidP="00572AB3">
            <w:pPr>
              <w:jc w:val="center"/>
            </w:pPr>
            <w:r>
              <w:t>5.2</w:t>
            </w:r>
          </w:p>
        </w:tc>
        <w:tc>
          <w:tcPr>
            <w:tcW w:w="7938" w:type="dxa"/>
          </w:tcPr>
          <w:p w14:paraId="566E4102"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5EC0C3CA" w14:textId="77777777" w:rsidR="004A67BE" w:rsidRDefault="004A67BE" w:rsidP="00572AB3"/>
        </w:tc>
      </w:tr>
      <w:tr w:rsidR="004A67BE" w14:paraId="3C3046F6" w14:textId="77777777" w:rsidTr="00572AB3">
        <w:tc>
          <w:tcPr>
            <w:tcW w:w="1638" w:type="dxa"/>
          </w:tcPr>
          <w:p w14:paraId="14926465" w14:textId="77777777" w:rsidR="004A67BE" w:rsidRDefault="004A67BE" w:rsidP="00572AB3">
            <w:pPr>
              <w:jc w:val="center"/>
            </w:pPr>
            <w:r>
              <w:t>5.3</w:t>
            </w:r>
          </w:p>
        </w:tc>
        <w:tc>
          <w:tcPr>
            <w:tcW w:w="7938" w:type="dxa"/>
          </w:tcPr>
          <w:p w14:paraId="4F22460A"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70E5D52E" w14:textId="77777777" w:rsidR="004A67BE" w:rsidRDefault="004A67BE" w:rsidP="00572AB3"/>
        </w:tc>
      </w:tr>
    </w:tbl>
    <w:p w14:paraId="231F31F2" w14:textId="77777777" w:rsidR="004A67BE" w:rsidRDefault="004A67BE" w:rsidP="004A67BE">
      <w:pPr>
        <w:tabs>
          <w:tab w:val="left" w:pos="3330"/>
        </w:tabs>
        <w:rPr>
          <w:lang w:eastAsia="x-none"/>
        </w:rPr>
      </w:pPr>
    </w:p>
    <w:p w14:paraId="7ECBDDF0" w14:textId="77777777" w:rsidR="004A67BE" w:rsidRPr="009E1E15" w:rsidRDefault="004A67BE" w:rsidP="004A67BE">
      <w:pPr>
        <w:pStyle w:val="Heading4"/>
        <w:numPr>
          <w:ilvl w:val="0"/>
          <w:numId w:val="0"/>
        </w:numPr>
        <w:rPr>
          <w:i w:val="0"/>
          <w:u w:val="single"/>
          <w:lang w:val="en-US"/>
        </w:rPr>
      </w:pPr>
      <w:r w:rsidRPr="009E1E15">
        <w:rPr>
          <w:i w:val="0"/>
          <w:u w:val="single"/>
          <w:lang w:val="en-US"/>
        </w:rPr>
        <w:t>Component Description</w:t>
      </w:r>
    </w:p>
    <w:p w14:paraId="6E0E35E6" w14:textId="77777777" w:rsidR="004A67BE" w:rsidRPr="0085198E" w:rsidRDefault="004A67BE" w:rsidP="004A67BE">
      <w:pPr>
        <w:rPr>
          <w:lang w:eastAsia="x-none"/>
        </w:rPr>
      </w:pPr>
      <w:r>
        <w:rPr>
          <w:lang w:eastAsia="x-none"/>
        </w:rPr>
        <w:t>Please refer following document for more description about classes, methods and models involved in Document Upload.</w:t>
      </w:r>
    </w:p>
    <w:p w14:paraId="3236A02F" w14:textId="77777777" w:rsidR="004A67BE" w:rsidRDefault="004A67BE" w:rsidP="004A67BE">
      <w:pPr>
        <w:tabs>
          <w:tab w:val="left" w:pos="3330"/>
        </w:tabs>
        <w:rPr>
          <w:lang w:eastAsia="x-none"/>
        </w:rPr>
      </w:pPr>
      <w:r>
        <w:rPr>
          <w:lang w:eastAsia="x-none"/>
        </w:rPr>
        <w:object w:dxaOrig="1550" w:dyaOrig="991" w14:anchorId="41D4D3D3">
          <v:shape id="_x0000_i1041" type="#_x0000_t75" style="width:77.5pt;height:49.5pt" o:ole="">
            <v:imagedata r:id="rId51" o:title=""/>
          </v:shape>
          <o:OLEObject Type="Embed" ProgID="Word.Document.12" ShapeID="_x0000_i1041" DrawAspect="Icon" ObjectID="_1450521357" r:id="rId52">
            <o:FieldCodes>\s</o:FieldCodes>
          </o:OLEObject>
        </w:object>
      </w:r>
    </w:p>
    <w:p w14:paraId="74ABE6A4" w14:textId="77777777" w:rsidR="004A67BE" w:rsidRDefault="004A67BE" w:rsidP="004A67BE">
      <w:pPr>
        <w:tabs>
          <w:tab w:val="left" w:pos="3330"/>
        </w:tabs>
        <w:rPr>
          <w:lang w:eastAsia="x-none"/>
        </w:rPr>
      </w:pPr>
    </w:p>
    <w:p w14:paraId="01BC0AEE" w14:textId="77777777" w:rsidR="004A67BE" w:rsidRPr="0065110F" w:rsidRDefault="004A67BE" w:rsidP="004A67BE">
      <w:pPr>
        <w:pStyle w:val="Heading4"/>
        <w:ind w:left="360"/>
        <w:rPr>
          <w:i w:val="0"/>
          <w:lang w:val="en-US"/>
        </w:rPr>
      </w:pPr>
      <w:r w:rsidRPr="0065110F">
        <w:rPr>
          <w:i w:val="0"/>
        </w:rPr>
        <w:t>Service APIs</w:t>
      </w:r>
    </w:p>
    <w:p w14:paraId="25FC0EED" w14:textId="77777777" w:rsidR="004A67BE" w:rsidRPr="001D6C03" w:rsidRDefault="004A67BE" w:rsidP="004A67BE">
      <w:pPr>
        <w:tabs>
          <w:tab w:val="left" w:pos="3330"/>
        </w:tabs>
        <w:rPr>
          <w:lang w:eastAsia="x-none"/>
        </w:rPr>
      </w:pPr>
      <w:r>
        <w:rPr>
          <w:lang w:eastAsia="x-none"/>
        </w:rPr>
        <w:t>No service is used in this system.</w:t>
      </w:r>
    </w:p>
    <w:p w14:paraId="51D551FF" w14:textId="77777777" w:rsidR="004A67BE" w:rsidRDefault="004A67BE" w:rsidP="004A67BE">
      <w:pPr>
        <w:pStyle w:val="Heading4"/>
        <w:rPr>
          <w:lang w:val="en-US"/>
        </w:rPr>
      </w:pPr>
      <w:r>
        <w:lastRenderedPageBreak/>
        <w:t>Database and Data Requirements</w:t>
      </w:r>
    </w:p>
    <w:p w14:paraId="7FB78172" w14:textId="77777777" w:rsidR="004A67BE" w:rsidRPr="0025566F" w:rsidRDefault="004A67BE" w:rsidP="004A67BE">
      <w:pPr>
        <w:pStyle w:val="Heading5"/>
        <w:rPr>
          <w:u w:val="single"/>
        </w:rPr>
      </w:pPr>
      <w:r w:rsidRPr="0025566F">
        <w:rPr>
          <w:u w:val="single"/>
        </w:rPr>
        <w:t>Database ER Diagram</w:t>
      </w:r>
    </w:p>
    <w:p w14:paraId="3DEDDC23" w14:textId="77777777" w:rsidR="004A67BE" w:rsidRDefault="004A67BE" w:rsidP="004A67BE">
      <w:pPr>
        <w:pStyle w:val="BodyText"/>
      </w:pPr>
      <w:r>
        <w:object w:dxaOrig="12549" w:dyaOrig="15790" w14:anchorId="1CCF2D35">
          <v:shape id="_x0000_i1042" type="#_x0000_t75" style="width:438.5pt;height:502pt" o:ole="">
            <v:imagedata r:id="rId53" o:title=""/>
          </v:shape>
          <o:OLEObject Type="Embed" ProgID="Visio.Drawing.11" ShapeID="_x0000_i1042" DrawAspect="Content" ObjectID="_1450521358" r:id="rId54"/>
        </w:object>
      </w:r>
    </w:p>
    <w:p w14:paraId="69230FF1" w14:textId="77777777" w:rsidR="004A67BE" w:rsidRDefault="004A67BE" w:rsidP="004A67BE">
      <w:pPr>
        <w:pStyle w:val="BodyText"/>
      </w:pPr>
    </w:p>
    <w:p w14:paraId="0127799B" w14:textId="77777777" w:rsidR="004A67BE" w:rsidRPr="00564DBD" w:rsidRDefault="004A67BE" w:rsidP="004A67BE">
      <w:pPr>
        <w:pStyle w:val="BodyText"/>
        <w:rPr>
          <w:i/>
          <w:color w:val="4F81BD"/>
          <w:u w:val="single"/>
          <w:lang w:eastAsia="x-none"/>
        </w:rPr>
      </w:pPr>
    </w:p>
    <w:p w14:paraId="6270D5BF" w14:textId="77777777" w:rsidR="004A67BE" w:rsidRDefault="004A67BE" w:rsidP="004A67BE">
      <w:pPr>
        <w:pStyle w:val="BodyText"/>
      </w:pPr>
    </w:p>
    <w:p w14:paraId="1DC4E133" w14:textId="77777777" w:rsidR="004A67BE" w:rsidRDefault="004A67BE" w:rsidP="004A67BE">
      <w:pPr>
        <w:pStyle w:val="BodyText"/>
      </w:pPr>
    </w:p>
    <w:p w14:paraId="2500142E" w14:textId="77777777" w:rsidR="004A67BE" w:rsidRDefault="004A67BE" w:rsidP="004A67BE">
      <w:pPr>
        <w:pStyle w:val="BodyText"/>
        <w:rPr>
          <w:color w:val="000000" w:themeColor="text1"/>
        </w:rPr>
      </w:pPr>
    </w:p>
    <w:p w14:paraId="0F12FA76" w14:textId="77777777" w:rsidR="004A67BE" w:rsidRDefault="004A67BE" w:rsidP="004A67BE">
      <w:pPr>
        <w:pStyle w:val="BodyText"/>
        <w:rPr>
          <w:color w:val="1F497D" w:themeColor="text2"/>
          <w:u w:val="single"/>
          <w:lang w:eastAsia="x-none"/>
        </w:rPr>
      </w:pPr>
      <w:r>
        <w:rPr>
          <w:color w:val="1F497D" w:themeColor="text2"/>
          <w:u w:val="single"/>
          <w:lang w:eastAsia="x-none"/>
        </w:rPr>
        <w:t xml:space="preserve">Database Tables Description </w:t>
      </w:r>
    </w:p>
    <w:p w14:paraId="661F3ADC" w14:textId="77777777" w:rsidR="004A67BE" w:rsidRPr="002167EF" w:rsidRDefault="004A67BE" w:rsidP="004A67BE">
      <w:pPr>
        <w:pStyle w:val="BodyText"/>
        <w:rPr>
          <w:color w:val="000000" w:themeColor="text1"/>
          <w:lang w:eastAsia="x-none"/>
        </w:rPr>
      </w:pPr>
      <w:r w:rsidRPr="002167EF">
        <w:rPr>
          <w:color w:val="000000" w:themeColor="text1"/>
          <w:lang w:eastAsia="x-none"/>
        </w:rPr>
        <w:t>For t</w:t>
      </w:r>
      <w:r w:rsidR="0025566F">
        <w:rPr>
          <w:color w:val="000000" w:themeColor="text1"/>
          <w:lang w:eastAsia="x-none"/>
        </w:rPr>
        <w:t>able description refer Appendix2</w:t>
      </w:r>
      <w:r w:rsidRPr="002167EF">
        <w:rPr>
          <w:color w:val="000000" w:themeColor="text1"/>
          <w:lang w:eastAsia="x-none"/>
        </w:rPr>
        <w:t>.</w:t>
      </w:r>
    </w:p>
    <w:p w14:paraId="5721FA63" w14:textId="77777777" w:rsidR="004A67BE" w:rsidRDefault="004A67BE" w:rsidP="004A67BE">
      <w:pPr>
        <w:rPr>
          <w:color w:val="000000" w:themeColor="text1"/>
        </w:rPr>
      </w:pPr>
    </w:p>
    <w:p w14:paraId="4D8F9A74" w14:textId="77777777" w:rsidR="004A67BE" w:rsidRDefault="004A67BE" w:rsidP="004A67BE">
      <w:pPr>
        <w:pStyle w:val="Heading4"/>
        <w:ind w:left="360"/>
        <w:rPr>
          <w:lang w:val="en-US"/>
        </w:rPr>
      </w:pPr>
      <w:r>
        <w:t xml:space="preserve">Project Structure </w:t>
      </w:r>
    </w:p>
    <w:p w14:paraId="192542F6" w14:textId="77777777" w:rsidR="004A67BE" w:rsidRPr="000176FF" w:rsidRDefault="004A67BE" w:rsidP="004A67BE">
      <w:pPr>
        <w:pStyle w:val="BodyText"/>
        <w:rPr>
          <w:lang w:eastAsia="x-none"/>
        </w:rPr>
      </w:pPr>
      <w:r>
        <w:rPr>
          <w:lang w:eastAsia="x-none"/>
        </w:rPr>
        <w:t>For project structure refer section 4.4</w:t>
      </w:r>
    </w:p>
    <w:p w14:paraId="4586A3A5" w14:textId="77777777" w:rsidR="004A67BE" w:rsidRDefault="004A67BE" w:rsidP="004A67BE">
      <w:pPr>
        <w:pStyle w:val="Heading4"/>
        <w:ind w:left="360"/>
        <w:rPr>
          <w:i w:val="0"/>
          <w:lang w:val="en-US"/>
        </w:rPr>
      </w:pPr>
      <w:r w:rsidRPr="002B38BA">
        <w:rPr>
          <w:i w:val="0"/>
        </w:rPr>
        <w:t>Deployment/Setup Requirement</w:t>
      </w:r>
    </w:p>
    <w:p w14:paraId="5940C755" w14:textId="77777777" w:rsidR="004A67BE" w:rsidRPr="00EF16C0" w:rsidRDefault="004A67BE" w:rsidP="004A67BE">
      <w:pPr>
        <w:pStyle w:val="BodyText"/>
        <w:rPr>
          <w:lang w:eastAsia="x-none"/>
        </w:rPr>
      </w:pPr>
      <w:r>
        <w:rPr>
          <w:lang w:eastAsia="x-none"/>
        </w:rPr>
        <w:t>For deployment and setup requirement refer document from the section 4.3</w:t>
      </w:r>
    </w:p>
    <w:p w14:paraId="252BF247" w14:textId="77777777" w:rsidR="004A67BE" w:rsidRDefault="004A67BE" w:rsidP="004A67BE">
      <w:pPr>
        <w:pStyle w:val="Heading4"/>
        <w:ind w:left="360"/>
        <w:rPr>
          <w:i w:val="0"/>
          <w:lang w:val="en-US"/>
        </w:rPr>
      </w:pPr>
      <w:r w:rsidRPr="00764FD4">
        <w:rPr>
          <w:i w:val="0"/>
        </w:rPr>
        <w:t>Test Guidelines</w:t>
      </w:r>
    </w:p>
    <w:p w14:paraId="21FA64F0" w14:textId="77777777" w:rsidR="004A67BE" w:rsidRPr="00781954" w:rsidRDefault="004A67BE" w:rsidP="004A67BE">
      <w:pPr>
        <w:pStyle w:val="BodyText"/>
        <w:rPr>
          <w:lang w:eastAsia="x-none"/>
        </w:rPr>
      </w:pPr>
      <w:r>
        <w:rPr>
          <w:lang w:eastAsia="x-none"/>
        </w:rPr>
        <w:t>Cucumber framework will be used to test the components.</w:t>
      </w:r>
    </w:p>
    <w:p w14:paraId="1DFF082E" w14:textId="77777777" w:rsidR="004A67BE" w:rsidRDefault="004A67BE" w:rsidP="004A67BE">
      <w:pPr>
        <w:pStyle w:val="Heading4"/>
        <w:ind w:left="360"/>
        <w:rPr>
          <w:i w:val="0"/>
          <w:lang w:val="en-US"/>
        </w:rPr>
      </w:pPr>
      <w:r w:rsidRPr="0065110F">
        <w:rPr>
          <w:i w:val="0"/>
        </w:rPr>
        <w:t>Assumptions</w:t>
      </w:r>
    </w:p>
    <w:p w14:paraId="5BE9A101" w14:textId="77777777" w:rsidR="004A67BE" w:rsidRPr="00D24169" w:rsidRDefault="004A67BE" w:rsidP="004A67BE">
      <w:pPr>
        <w:pStyle w:val="BodyText"/>
        <w:rPr>
          <w:lang w:eastAsia="x-none"/>
        </w:rPr>
      </w:pPr>
      <w:r>
        <w:rPr>
          <w:lang w:eastAsia="x-none"/>
        </w:rPr>
        <w:t>Only those users having document upload permissions are expected to upload documents.</w:t>
      </w:r>
    </w:p>
    <w:p w14:paraId="2CD28A77" w14:textId="77777777" w:rsidR="004A67BE" w:rsidRDefault="004A67BE" w:rsidP="004A67BE">
      <w:pPr>
        <w:pStyle w:val="Heading4"/>
        <w:ind w:left="360"/>
        <w:rPr>
          <w:i w:val="0"/>
          <w:lang w:val="en-US"/>
        </w:rPr>
      </w:pPr>
      <w:r w:rsidRPr="00764FD4">
        <w:rPr>
          <w:i w:val="0"/>
        </w:rPr>
        <w:t>Constraints</w:t>
      </w:r>
    </w:p>
    <w:p w14:paraId="2416CEAC" w14:textId="77777777" w:rsidR="004A67BE" w:rsidRPr="009C6F88" w:rsidRDefault="004A67BE" w:rsidP="004A67BE">
      <w:pPr>
        <w:pStyle w:val="BodyText"/>
        <w:rPr>
          <w:lang w:eastAsia="x-none"/>
        </w:rPr>
      </w:pPr>
      <w:r w:rsidRPr="009C6F88">
        <w:rPr>
          <w:lang w:eastAsia="x-none"/>
        </w:rPr>
        <w:t>Only those roles given the “Documents -&gt; Create” permissions will have the ability to post documents.  Some of the roles that will be given these rights may contain:</w:t>
      </w:r>
    </w:p>
    <w:p w14:paraId="1A03755A" w14:textId="77777777" w:rsidR="004A67BE" w:rsidRPr="009C6F88" w:rsidRDefault="004A67BE" w:rsidP="004A67BE">
      <w:pPr>
        <w:pStyle w:val="BodyText"/>
        <w:numPr>
          <w:ilvl w:val="0"/>
          <w:numId w:val="12"/>
        </w:numPr>
        <w:rPr>
          <w:lang w:eastAsia="x-none"/>
        </w:rPr>
      </w:pPr>
      <w:r w:rsidRPr="009C6F88">
        <w:rPr>
          <w:lang w:eastAsia="x-none"/>
        </w:rPr>
        <w:t>Super Admin</w:t>
      </w:r>
    </w:p>
    <w:p w14:paraId="11B9C182" w14:textId="77777777" w:rsidR="004A67BE" w:rsidRPr="009C6F88" w:rsidRDefault="004A67BE" w:rsidP="004A67BE">
      <w:pPr>
        <w:pStyle w:val="BodyText"/>
        <w:numPr>
          <w:ilvl w:val="0"/>
          <w:numId w:val="12"/>
        </w:numPr>
        <w:rPr>
          <w:lang w:eastAsia="x-none"/>
        </w:rPr>
      </w:pPr>
      <w:r w:rsidRPr="009C6F88">
        <w:rPr>
          <w:lang w:eastAsia="x-none"/>
        </w:rPr>
        <w:t>GTL</w:t>
      </w:r>
    </w:p>
    <w:p w14:paraId="1E415A77" w14:textId="77777777" w:rsidR="004A67BE" w:rsidRPr="009C6F88" w:rsidRDefault="004A67BE" w:rsidP="004A67BE">
      <w:pPr>
        <w:pStyle w:val="BodyText"/>
        <w:numPr>
          <w:ilvl w:val="0"/>
          <w:numId w:val="12"/>
        </w:numPr>
        <w:rPr>
          <w:lang w:eastAsia="x-none"/>
        </w:rPr>
      </w:pPr>
      <w:r w:rsidRPr="009C6F88">
        <w:rPr>
          <w:lang w:eastAsia="x-none"/>
        </w:rPr>
        <w:t>Clinical Trial Team</w:t>
      </w:r>
      <w:r w:rsidRPr="009C6F88">
        <w:rPr>
          <w:lang w:eastAsia="x-none"/>
        </w:rPr>
        <w:br/>
        <w:t xml:space="preserve">Field Monitor </w:t>
      </w:r>
    </w:p>
    <w:p w14:paraId="4C385096" w14:textId="77777777" w:rsidR="004A67BE" w:rsidRDefault="004A67BE" w:rsidP="004A67BE">
      <w:pPr>
        <w:pStyle w:val="Heading4"/>
        <w:ind w:left="360"/>
        <w:rPr>
          <w:i w:val="0"/>
          <w:lang w:val="en-US"/>
        </w:rPr>
      </w:pPr>
      <w:r w:rsidRPr="00764FD4">
        <w:rPr>
          <w:i w:val="0"/>
        </w:rPr>
        <w:t xml:space="preserve">Dependencies on other Subsystem </w:t>
      </w:r>
    </w:p>
    <w:p w14:paraId="27785DAA" w14:textId="77777777" w:rsidR="004A67BE" w:rsidRPr="00267879" w:rsidRDefault="004A67BE" w:rsidP="004A67BE">
      <w:pPr>
        <w:pStyle w:val="BodyText"/>
        <w:rPr>
          <w:lang w:eastAsia="x-none"/>
        </w:rPr>
      </w:pPr>
      <w:r>
        <w:rPr>
          <w:lang w:eastAsia="x-none"/>
        </w:rPr>
        <w:t>Document upload is not dependent on any other system but documents uploaded can be accessible to users on Dashboard tab.</w:t>
      </w:r>
    </w:p>
    <w:p w14:paraId="4FAE0E0F" w14:textId="77777777" w:rsidR="004A67BE" w:rsidRPr="00764FD4" w:rsidRDefault="004A67BE" w:rsidP="004A67BE">
      <w:pPr>
        <w:pStyle w:val="Heading4"/>
        <w:ind w:left="360"/>
        <w:rPr>
          <w:i w:val="0"/>
        </w:rPr>
      </w:pPr>
      <w:r w:rsidRPr="00764FD4">
        <w:rPr>
          <w:i w:val="0"/>
        </w:rPr>
        <w:t>Component Matrix</w:t>
      </w:r>
    </w:p>
    <w:tbl>
      <w:tblPr>
        <w:tblW w:w="9485"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
        <w:gridCol w:w="2862"/>
        <w:gridCol w:w="1295"/>
        <w:gridCol w:w="850"/>
        <w:gridCol w:w="1773"/>
        <w:gridCol w:w="1406"/>
        <w:gridCol w:w="1250"/>
      </w:tblGrid>
      <w:tr w:rsidR="004A67BE" w:rsidRPr="000641D9" w14:paraId="7476B404" w14:textId="77777777" w:rsidTr="00572AB3">
        <w:trPr>
          <w:tblHeader/>
        </w:trPr>
        <w:tc>
          <w:tcPr>
            <w:tcW w:w="416" w:type="dxa"/>
            <w:shd w:val="clear" w:color="auto" w:fill="D1F0FF"/>
            <w:hideMark/>
          </w:tcPr>
          <w:p w14:paraId="635E4457" w14:textId="77777777" w:rsidR="004A67BE" w:rsidRPr="000641D9" w:rsidRDefault="004A67BE" w:rsidP="00572AB3">
            <w:pPr>
              <w:pStyle w:val="TableHeading"/>
            </w:pPr>
            <w:r w:rsidRPr="000641D9">
              <w:t>ID</w:t>
            </w:r>
          </w:p>
        </w:tc>
        <w:tc>
          <w:tcPr>
            <w:tcW w:w="2862" w:type="dxa"/>
            <w:shd w:val="clear" w:color="auto" w:fill="D1F0FF"/>
          </w:tcPr>
          <w:p w14:paraId="3270B737" w14:textId="77777777" w:rsidR="004A67BE" w:rsidRPr="000641D9" w:rsidRDefault="004A67BE" w:rsidP="00572AB3">
            <w:pPr>
              <w:pStyle w:val="TableHeading"/>
            </w:pPr>
            <w:r w:rsidRPr="000641D9">
              <w:t>Name of Component</w:t>
            </w:r>
          </w:p>
        </w:tc>
        <w:tc>
          <w:tcPr>
            <w:tcW w:w="1295" w:type="dxa"/>
            <w:shd w:val="clear" w:color="auto" w:fill="D1F0FF"/>
            <w:hideMark/>
          </w:tcPr>
          <w:p w14:paraId="29318B41" w14:textId="77777777" w:rsidR="004A67BE" w:rsidRPr="000641D9" w:rsidRDefault="004A67BE" w:rsidP="00572AB3">
            <w:pPr>
              <w:pStyle w:val="TableHeading"/>
            </w:pPr>
            <w:r w:rsidRPr="000641D9">
              <w:t>Complexity</w:t>
            </w:r>
          </w:p>
        </w:tc>
        <w:tc>
          <w:tcPr>
            <w:tcW w:w="850" w:type="dxa"/>
            <w:shd w:val="clear" w:color="auto" w:fill="D1F0FF"/>
            <w:hideMark/>
          </w:tcPr>
          <w:p w14:paraId="6CB80105" w14:textId="77777777" w:rsidR="004A67BE" w:rsidRPr="000641D9" w:rsidRDefault="004A67BE" w:rsidP="00572AB3">
            <w:pPr>
              <w:pStyle w:val="TableHeading"/>
            </w:pPr>
            <w:r w:rsidRPr="000641D9">
              <w:t>Nature of Work</w:t>
            </w:r>
          </w:p>
        </w:tc>
        <w:tc>
          <w:tcPr>
            <w:tcW w:w="1406" w:type="dxa"/>
            <w:shd w:val="clear" w:color="auto" w:fill="D1F0FF"/>
          </w:tcPr>
          <w:p w14:paraId="6A0C16CC" w14:textId="77777777" w:rsidR="004A67BE" w:rsidRPr="000641D9" w:rsidRDefault="004A67BE" w:rsidP="00572AB3">
            <w:pPr>
              <w:pStyle w:val="TableHeading"/>
            </w:pPr>
            <w:r w:rsidRPr="000641D9">
              <w:t>Dependency ID(s)</w:t>
            </w:r>
          </w:p>
        </w:tc>
        <w:tc>
          <w:tcPr>
            <w:tcW w:w="1406" w:type="dxa"/>
            <w:shd w:val="clear" w:color="auto" w:fill="D1F0FF"/>
          </w:tcPr>
          <w:p w14:paraId="6CD38538" w14:textId="77777777" w:rsidR="004A67BE" w:rsidRPr="000641D9" w:rsidRDefault="004A67BE" w:rsidP="00572AB3">
            <w:pPr>
              <w:pStyle w:val="TableHeading"/>
            </w:pPr>
            <w:r w:rsidRPr="000641D9">
              <w:t>Dependency Type</w:t>
            </w:r>
          </w:p>
        </w:tc>
        <w:tc>
          <w:tcPr>
            <w:tcW w:w="1250" w:type="dxa"/>
            <w:shd w:val="clear" w:color="auto" w:fill="D1F0FF"/>
          </w:tcPr>
          <w:p w14:paraId="09AAB1E1" w14:textId="77777777" w:rsidR="004A67BE" w:rsidRPr="000641D9" w:rsidRDefault="004A67BE" w:rsidP="00572AB3">
            <w:pPr>
              <w:pStyle w:val="TableHeading"/>
            </w:pPr>
            <w:r w:rsidRPr="000641D9">
              <w:t>Comments</w:t>
            </w:r>
          </w:p>
        </w:tc>
      </w:tr>
      <w:tr w:rsidR="004A67BE" w:rsidRPr="00D7033E" w14:paraId="2E1942A5" w14:textId="77777777" w:rsidTr="00572AB3">
        <w:tc>
          <w:tcPr>
            <w:tcW w:w="416" w:type="dxa"/>
            <w:shd w:val="clear" w:color="auto" w:fill="FFFFFF"/>
            <w:hideMark/>
          </w:tcPr>
          <w:p w14:paraId="08E4EEE6" w14:textId="77777777" w:rsidR="004A67BE" w:rsidRPr="00D7033E" w:rsidRDefault="004A67BE" w:rsidP="00572AB3">
            <w:pPr>
              <w:pStyle w:val="TableCellBody"/>
            </w:pPr>
            <w:r>
              <w:t>1</w:t>
            </w:r>
          </w:p>
        </w:tc>
        <w:tc>
          <w:tcPr>
            <w:tcW w:w="2862" w:type="dxa"/>
            <w:shd w:val="clear" w:color="auto" w:fill="FFFFFF"/>
          </w:tcPr>
          <w:p w14:paraId="51ADA154" w14:textId="77777777" w:rsidR="004A67BE" w:rsidRPr="002D7C98" w:rsidRDefault="004A67BE" w:rsidP="00572AB3">
            <w:pPr>
              <w:pStyle w:val="TableCellBody"/>
            </w:pPr>
            <w:proofErr w:type="spellStart"/>
            <w:r>
              <w:t>DocumentsController</w:t>
            </w:r>
            <w:proofErr w:type="spellEnd"/>
          </w:p>
        </w:tc>
        <w:tc>
          <w:tcPr>
            <w:tcW w:w="1295" w:type="dxa"/>
            <w:shd w:val="clear" w:color="auto" w:fill="FFFFFF"/>
            <w:hideMark/>
          </w:tcPr>
          <w:p w14:paraId="0D130110" w14:textId="77777777" w:rsidR="004A67BE" w:rsidRPr="00D7033E" w:rsidRDefault="004A67BE" w:rsidP="00572AB3">
            <w:pPr>
              <w:pStyle w:val="TableCellBody"/>
            </w:pPr>
            <w:r>
              <w:t>Normal</w:t>
            </w:r>
          </w:p>
        </w:tc>
        <w:tc>
          <w:tcPr>
            <w:tcW w:w="850" w:type="dxa"/>
            <w:shd w:val="clear" w:color="auto" w:fill="FFFFFF"/>
            <w:hideMark/>
          </w:tcPr>
          <w:p w14:paraId="2D1C8BB8" w14:textId="77777777" w:rsidR="004A67BE" w:rsidRPr="00D7033E" w:rsidRDefault="004A67BE" w:rsidP="00572AB3">
            <w:pPr>
              <w:pStyle w:val="TableCellBody"/>
            </w:pPr>
          </w:p>
        </w:tc>
        <w:tc>
          <w:tcPr>
            <w:tcW w:w="1406" w:type="dxa"/>
            <w:shd w:val="clear" w:color="auto" w:fill="FFFFFF"/>
          </w:tcPr>
          <w:p w14:paraId="3B28E191" w14:textId="77777777" w:rsidR="004A67BE" w:rsidRPr="00D7033E" w:rsidRDefault="004A67BE" w:rsidP="00572AB3">
            <w:pPr>
              <w:pStyle w:val="TableCellBody"/>
            </w:pPr>
            <w:r>
              <w:t>2,3,4,5,6,7,8,9,10</w:t>
            </w:r>
          </w:p>
        </w:tc>
        <w:tc>
          <w:tcPr>
            <w:tcW w:w="1406" w:type="dxa"/>
            <w:shd w:val="clear" w:color="auto" w:fill="FFFFFF"/>
          </w:tcPr>
          <w:p w14:paraId="2A625BB5" w14:textId="77777777" w:rsidR="004A67BE" w:rsidRPr="00D7033E" w:rsidRDefault="004A67BE" w:rsidP="00572AB3">
            <w:pPr>
              <w:pStyle w:val="TableCellBody"/>
            </w:pPr>
          </w:p>
        </w:tc>
        <w:tc>
          <w:tcPr>
            <w:tcW w:w="1250" w:type="dxa"/>
            <w:shd w:val="clear" w:color="auto" w:fill="FFFFFF"/>
          </w:tcPr>
          <w:p w14:paraId="1A64F50A" w14:textId="77777777" w:rsidR="004A67BE" w:rsidRPr="00D7033E" w:rsidRDefault="004A67BE" w:rsidP="00572AB3">
            <w:pPr>
              <w:pStyle w:val="TableCellBody"/>
            </w:pPr>
          </w:p>
        </w:tc>
      </w:tr>
      <w:tr w:rsidR="004A67BE" w:rsidRPr="00D7033E" w14:paraId="28012EAF" w14:textId="77777777" w:rsidTr="00572AB3">
        <w:tc>
          <w:tcPr>
            <w:tcW w:w="416" w:type="dxa"/>
            <w:shd w:val="clear" w:color="auto" w:fill="FFFFFF"/>
          </w:tcPr>
          <w:p w14:paraId="1A1E8EC2" w14:textId="77777777" w:rsidR="004A67BE" w:rsidRPr="00D7033E" w:rsidRDefault="004A67BE" w:rsidP="00572AB3">
            <w:pPr>
              <w:pStyle w:val="TableCellBody"/>
            </w:pPr>
            <w:r>
              <w:t>2</w:t>
            </w:r>
          </w:p>
        </w:tc>
        <w:tc>
          <w:tcPr>
            <w:tcW w:w="2862" w:type="dxa"/>
            <w:shd w:val="clear" w:color="auto" w:fill="FFFFFF"/>
          </w:tcPr>
          <w:p w14:paraId="215761A6" w14:textId="77777777" w:rsidR="004A67BE" w:rsidRDefault="004A67BE" w:rsidP="00572AB3">
            <w:pPr>
              <w:pStyle w:val="TableCellBody"/>
            </w:pPr>
            <w:proofErr w:type="spellStart"/>
            <w:r>
              <w:t>DocumentUploadPresenter</w:t>
            </w:r>
            <w:proofErr w:type="spellEnd"/>
          </w:p>
        </w:tc>
        <w:tc>
          <w:tcPr>
            <w:tcW w:w="1295" w:type="dxa"/>
            <w:shd w:val="clear" w:color="auto" w:fill="FFFFFF"/>
          </w:tcPr>
          <w:p w14:paraId="3049E77C" w14:textId="77777777" w:rsidR="004A67BE" w:rsidRPr="00D7033E" w:rsidRDefault="004A67BE" w:rsidP="00572AB3">
            <w:pPr>
              <w:pStyle w:val="TableCellBody"/>
            </w:pPr>
            <w:r>
              <w:t>Normal</w:t>
            </w:r>
          </w:p>
        </w:tc>
        <w:tc>
          <w:tcPr>
            <w:tcW w:w="850" w:type="dxa"/>
            <w:shd w:val="clear" w:color="auto" w:fill="FFFFFF"/>
          </w:tcPr>
          <w:p w14:paraId="1E425325" w14:textId="77777777" w:rsidR="004A67BE" w:rsidRPr="00D7033E" w:rsidRDefault="004A67BE" w:rsidP="00572AB3">
            <w:pPr>
              <w:pStyle w:val="TableCellBody"/>
            </w:pPr>
          </w:p>
        </w:tc>
        <w:tc>
          <w:tcPr>
            <w:tcW w:w="1406" w:type="dxa"/>
            <w:shd w:val="clear" w:color="auto" w:fill="FFFFFF"/>
          </w:tcPr>
          <w:p w14:paraId="717C76C6" w14:textId="77777777" w:rsidR="004A67BE" w:rsidRPr="00D7033E" w:rsidRDefault="004A67BE" w:rsidP="00572AB3">
            <w:pPr>
              <w:pStyle w:val="TableCellBody"/>
            </w:pPr>
          </w:p>
        </w:tc>
        <w:tc>
          <w:tcPr>
            <w:tcW w:w="1406" w:type="dxa"/>
            <w:shd w:val="clear" w:color="auto" w:fill="FFFFFF"/>
          </w:tcPr>
          <w:p w14:paraId="4EE57CF2" w14:textId="77777777" w:rsidR="004A67BE" w:rsidRPr="00D7033E" w:rsidRDefault="004A67BE" w:rsidP="00572AB3">
            <w:pPr>
              <w:pStyle w:val="TableCellBody"/>
            </w:pPr>
          </w:p>
        </w:tc>
        <w:tc>
          <w:tcPr>
            <w:tcW w:w="1250" w:type="dxa"/>
            <w:shd w:val="clear" w:color="auto" w:fill="FFFFFF"/>
          </w:tcPr>
          <w:p w14:paraId="54F722DC" w14:textId="77777777" w:rsidR="004A67BE" w:rsidRPr="00D7033E" w:rsidRDefault="004A67BE" w:rsidP="00572AB3">
            <w:pPr>
              <w:pStyle w:val="TableCellBody"/>
            </w:pPr>
          </w:p>
        </w:tc>
      </w:tr>
      <w:tr w:rsidR="004A67BE" w:rsidRPr="00D7033E" w14:paraId="1DA5D42E" w14:textId="77777777" w:rsidTr="00572AB3">
        <w:tc>
          <w:tcPr>
            <w:tcW w:w="416" w:type="dxa"/>
            <w:shd w:val="clear" w:color="auto" w:fill="FFFFFF"/>
          </w:tcPr>
          <w:p w14:paraId="5068C478" w14:textId="77777777" w:rsidR="004A67BE" w:rsidRPr="00D7033E" w:rsidRDefault="004A67BE" w:rsidP="00572AB3">
            <w:pPr>
              <w:pStyle w:val="TableCellBody"/>
            </w:pPr>
            <w:r>
              <w:t>3</w:t>
            </w:r>
          </w:p>
        </w:tc>
        <w:tc>
          <w:tcPr>
            <w:tcW w:w="2862" w:type="dxa"/>
            <w:shd w:val="clear" w:color="auto" w:fill="FFFFFF"/>
          </w:tcPr>
          <w:p w14:paraId="5E4601B7" w14:textId="77777777" w:rsidR="004A67BE" w:rsidRDefault="004A67BE" w:rsidP="00572AB3">
            <w:pPr>
              <w:pStyle w:val="TableCellBody"/>
            </w:pPr>
            <w:proofErr w:type="spellStart"/>
            <w:r>
              <w:t>StudyCollectionPresenter</w:t>
            </w:r>
            <w:proofErr w:type="spellEnd"/>
          </w:p>
        </w:tc>
        <w:tc>
          <w:tcPr>
            <w:tcW w:w="1295" w:type="dxa"/>
            <w:shd w:val="clear" w:color="auto" w:fill="FFFFFF"/>
          </w:tcPr>
          <w:p w14:paraId="3EBCA651" w14:textId="77777777" w:rsidR="004A67BE" w:rsidRPr="00D7033E" w:rsidRDefault="004A67BE" w:rsidP="00572AB3">
            <w:pPr>
              <w:pStyle w:val="TableCellBody"/>
            </w:pPr>
            <w:r>
              <w:t>Normal</w:t>
            </w:r>
          </w:p>
        </w:tc>
        <w:tc>
          <w:tcPr>
            <w:tcW w:w="850" w:type="dxa"/>
            <w:shd w:val="clear" w:color="auto" w:fill="FFFFFF"/>
          </w:tcPr>
          <w:p w14:paraId="66454D49" w14:textId="77777777" w:rsidR="004A67BE" w:rsidRPr="00D7033E" w:rsidRDefault="004A67BE" w:rsidP="00572AB3">
            <w:pPr>
              <w:pStyle w:val="TableCellBody"/>
            </w:pPr>
          </w:p>
        </w:tc>
        <w:tc>
          <w:tcPr>
            <w:tcW w:w="1406" w:type="dxa"/>
            <w:shd w:val="clear" w:color="auto" w:fill="FFFFFF"/>
          </w:tcPr>
          <w:p w14:paraId="0BB2DDE3" w14:textId="77777777" w:rsidR="004A67BE" w:rsidRPr="00D7033E" w:rsidRDefault="004A67BE" w:rsidP="00572AB3">
            <w:pPr>
              <w:pStyle w:val="TableCellBody"/>
            </w:pPr>
          </w:p>
        </w:tc>
        <w:tc>
          <w:tcPr>
            <w:tcW w:w="1406" w:type="dxa"/>
            <w:shd w:val="clear" w:color="auto" w:fill="FFFFFF"/>
          </w:tcPr>
          <w:p w14:paraId="67F7044F" w14:textId="77777777" w:rsidR="004A67BE" w:rsidRPr="00D7033E" w:rsidRDefault="004A67BE" w:rsidP="00572AB3">
            <w:pPr>
              <w:pStyle w:val="TableCellBody"/>
            </w:pPr>
          </w:p>
        </w:tc>
        <w:tc>
          <w:tcPr>
            <w:tcW w:w="1250" w:type="dxa"/>
            <w:shd w:val="clear" w:color="auto" w:fill="FFFFFF"/>
          </w:tcPr>
          <w:p w14:paraId="0A6D4968" w14:textId="77777777" w:rsidR="004A67BE" w:rsidRPr="00D7033E" w:rsidRDefault="004A67BE" w:rsidP="00572AB3">
            <w:pPr>
              <w:pStyle w:val="TableCellBody"/>
            </w:pPr>
          </w:p>
        </w:tc>
      </w:tr>
      <w:tr w:rsidR="004A67BE" w:rsidRPr="00D7033E" w14:paraId="30F615F6" w14:textId="77777777" w:rsidTr="00572AB3">
        <w:tc>
          <w:tcPr>
            <w:tcW w:w="416" w:type="dxa"/>
            <w:shd w:val="clear" w:color="auto" w:fill="FFFFFF"/>
          </w:tcPr>
          <w:p w14:paraId="7DC9A16E" w14:textId="77777777" w:rsidR="004A67BE" w:rsidRPr="00D7033E" w:rsidRDefault="004A67BE" w:rsidP="00572AB3">
            <w:pPr>
              <w:pStyle w:val="TableCellBody"/>
            </w:pPr>
            <w:r>
              <w:t>4</w:t>
            </w:r>
          </w:p>
        </w:tc>
        <w:tc>
          <w:tcPr>
            <w:tcW w:w="2862" w:type="dxa"/>
            <w:shd w:val="clear" w:color="auto" w:fill="FFFFFF"/>
          </w:tcPr>
          <w:p w14:paraId="3B42E60F" w14:textId="77777777" w:rsidR="004A67BE" w:rsidRDefault="004A67BE" w:rsidP="00572AB3">
            <w:pPr>
              <w:pStyle w:val="TableCellBody"/>
            </w:pPr>
            <w:proofErr w:type="spellStart"/>
            <w:r>
              <w:t>DocumentAccessPrepService</w:t>
            </w:r>
            <w:proofErr w:type="spellEnd"/>
          </w:p>
        </w:tc>
        <w:tc>
          <w:tcPr>
            <w:tcW w:w="1295" w:type="dxa"/>
            <w:shd w:val="clear" w:color="auto" w:fill="FFFFFF"/>
          </w:tcPr>
          <w:p w14:paraId="108092E9" w14:textId="77777777" w:rsidR="004A67BE" w:rsidRPr="00D7033E" w:rsidRDefault="004A67BE" w:rsidP="00572AB3">
            <w:pPr>
              <w:pStyle w:val="TableCellBody"/>
            </w:pPr>
            <w:r>
              <w:t>Normal</w:t>
            </w:r>
          </w:p>
        </w:tc>
        <w:tc>
          <w:tcPr>
            <w:tcW w:w="850" w:type="dxa"/>
            <w:shd w:val="clear" w:color="auto" w:fill="FFFFFF"/>
          </w:tcPr>
          <w:p w14:paraId="2F90B6BC" w14:textId="77777777" w:rsidR="004A67BE" w:rsidRPr="00D7033E" w:rsidRDefault="004A67BE" w:rsidP="00572AB3">
            <w:pPr>
              <w:pStyle w:val="TableCellBody"/>
            </w:pPr>
          </w:p>
        </w:tc>
        <w:tc>
          <w:tcPr>
            <w:tcW w:w="1406" w:type="dxa"/>
            <w:shd w:val="clear" w:color="auto" w:fill="FFFFFF"/>
          </w:tcPr>
          <w:p w14:paraId="5DBF05B7" w14:textId="77777777" w:rsidR="004A67BE" w:rsidRPr="00D7033E" w:rsidRDefault="004A67BE" w:rsidP="00572AB3">
            <w:pPr>
              <w:pStyle w:val="TableCellBody"/>
            </w:pPr>
          </w:p>
        </w:tc>
        <w:tc>
          <w:tcPr>
            <w:tcW w:w="1406" w:type="dxa"/>
            <w:shd w:val="clear" w:color="auto" w:fill="FFFFFF"/>
          </w:tcPr>
          <w:p w14:paraId="044B18E6" w14:textId="77777777" w:rsidR="004A67BE" w:rsidRPr="00D7033E" w:rsidRDefault="004A67BE" w:rsidP="00572AB3">
            <w:pPr>
              <w:pStyle w:val="TableCellBody"/>
            </w:pPr>
          </w:p>
        </w:tc>
        <w:tc>
          <w:tcPr>
            <w:tcW w:w="1250" w:type="dxa"/>
            <w:shd w:val="clear" w:color="auto" w:fill="FFFFFF"/>
          </w:tcPr>
          <w:p w14:paraId="5006D3BF" w14:textId="77777777" w:rsidR="004A67BE" w:rsidRPr="00D7033E" w:rsidRDefault="004A67BE" w:rsidP="00572AB3">
            <w:pPr>
              <w:pStyle w:val="TableCellBody"/>
            </w:pPr>
          </w:p>
        </w:tc>
      </w:tr>
      <w:tr w:rsidR="004A67BE" w:rsidRPr="00D7033E" w14:paraId="1478FE9A" w14:textId="77777777" w:rsidTr="00572AB3">
        <w:tc>
          <w:tcPr>
            <w:tcW w:w="416" w:type="dxa"/>
            <w:shd w:val="clear" w:color="auto" w:fill="FFFFFF"/>
          </w:tcPr>
          <w:p w14:paraId="6BB55475" w14:textId="77777777" w:rsidR="004A67BE" w:rsidRPr="00D7033E" w:rsidRDefault="004A67BE" w:rsidP="00572AB3">
            <w:pPr>
              <w:pStyle w:val="TableCellBody"/>
            </w:pPr>
            <w:r>
              <w:t>5</w:t>
            </w:r>
          </w:p>
        </w:tc>
        <w:tc>
          <w:tcPr>
            <w:tcW w:w="2862" w:type="dxa"/>
            <w:shd w:val="clear" w:color="auto" w:fill="FFFFFF"/>
          </w:tcPr>
          <w:p w14:paraId="26760165" w14:textId="77777777" w:rsidR="004A67BE" w:rsidRDefault="004A67BE" w:rsidP="00572AB3">
            <w:pPr>
              <w:pStyle w:val="TableCellBody"/>
            </w:pPr>
            <w:commentRangeStart w:id="56"/>
            <w:proofErr w:type="spellStart"/>
            <w:r>
              <w:t>ActivityFeed:Uploaded</w:t>
            </w:r>
            <w:commentRangeEnd w:id="56"/>
            <w:proofErr w:type="spellEnd"/>
            <w:r w:rsidR="0006535C">
              <w:rPr>
                <w:rStyle w:val="CommentReference"/>
                <w:rFonts w:cs="Times New Roman"/>
                <w:snapToGrid/>
                <w:color w:val="auto"/>
                <w:w w:val="100"/>
              </w:rPr>
              <w:commentReference w:id="56"/>
            </w:r>
          </w:p>
        </w:tc>
        <w:tc>
          <w:tcPr>
            <w:tcW w:w="1295" w:type="dxa"/>
            <w:shd w:val="clear" w:color="auto" w:fill="FFFFFF"/>
          </w:tcPr>
          <w:p w14:paraId="182040F5" w14:textId="77777777" w:rsidR="004A67BE" w:rsidRPr="00D7033E" w:rsidRDefault="004A67BE" w:rsidP="00572AB3">
            <w:pPr>
              <w:pStyle w:val="TableCellBody"/>
            </w:pPr>
            <w:r>
              <w:t>Complex</w:t>
            </w:r>
          </w:p>
        </w:tc>
        <w:tc>
          <w:tcPr>
            <w:tcW w:w="850" w:type="dxa"/>
            <w:shd w:val="clear" w:color="auto" w:fill="FFFFFF"/>
          </w:tcPr>
          <w:p w14:paraId="2868B280" w14:textId="77777777" w:rsidR="004A67BE" w:rsidRPr="00D7033E" w:rsidRDefault="004A67BE" w:rsidP="00572AB3">
            <w:pPr>
              <w:pStyle w:val="TableCellBody"/>
            </w:pPr>
          </w:p>
        </w:tc>
        <w:tc>
          <w:tcPr>
            <w:tcW w:w="1406" w:type="dxa"/>
            <w:shd w:val="clear" w:color="auto" w:fill="FFFFFF"/>
          </w:tcPr>
          <w:p w14:paraId="53949484" w14:textId="77777777" w:rsidR="004A67BE" w:rsidRPr="00D7033E" w:rsidRDefault="004A67BE" w:rsidP="00572AB3">
            <w:pPr>
              <w:pStyle w:val="TableCellBody"/>
            </w:pPr>
          </w:p>
        </w:tc>
        <w:tc>
          <w:tcPr>
            <w:tcW w:w="1406" w:type="dxa"/>
            <w:shd w:val="clear" w:color="auto" w:fill="FFFFFF"/>
          </w:tcPr>
          <w:p w14:paraId="061278C1" w14:textId="77777777" w:rsidR="004A67BE" w:rsidRPr="00D7033E" w:rsidRDefault="004A67BE" w:rsidP="00572AB3">
            <w:pPr>
              <w:pStyle w:val="TableCellBody"/>
            </w:pPr>
          </w:p>
        </w:tc>
        <w:tc>
          <w:tcPr>
            <w:tcW w:w="1250" w:type="dxa"/>
            <w:shd w:val="clear" w:color="auto" w:fill="FFFFFF"/>
          </w:tcPr>
          <w:p w14:paraId="0DAF2DB4" w14:textId="77777777" w:rsidR="004A67BE" w:rsidRPr="00D7033E" w:rsidRDefault="004A67BE" w:rsidP="00572AB3">
            <w:pPr>
              <w:pStyle w:val="TableCellBody"/>
            </w:pPr>
          </w:p>
        </w:tc>
      </w:tr>
      <w:tr w:rsidR="004A67BE" w:rsidRPr="00D7033E" w14:paraId="56089503" w14:textId="77777777" w:rsidTr="00572AB3">
        <w:tc>
          <w:tcPr>
            <w:tcW w:w="416" w:type="dxa"/>
            <w:shd w:val="clear" w:color="auto" w:fill="FFFFFF"/>
          </w:tcPr>
          <w:p w14:paraId="00CC13DE" w14:textId="77777777" w:rsidR="004A67BE" w:rsidRPr="00D7033E" w:rsidRDefault="004A67BE" w:rsidP="00572AB3">
            <w:pPr>
              <w:pStyle w:val="TableCellBody"/>
            </w:pPr>
            <w:r>
              <w:lastRenderedPageBreak/>
              <w:t>6</w:t>
            </w:r>
          </w:p>
        </w:tc>
        <w:tc>
          <w:tcPr>
            <w:tcW w:w="2862" w:type="dxa"/>
            <w:shd w:val="clear" w:color="auto" w:fill="FFFFFF"/>
          </w:tcPr>
          <w:p w14:paraId="3022EEC9" w14:textId="77777777" w:rsidR="004A67BE" w:rsidRDefault="004A67BE" w:rsidP="00572AB3">
            <w:pPr>
              <w:pStyle w:val="TableCellBody"/>
            </w:pPr>
            <w:proofErr w:type="spellStart"/>
            <w:r>
              <w:t>StudySerializer</w:t>
            </w:r>
            <w:proofErr w:type="spellEnd"/>
          </w:p>
        </w:tc>
        <w:tc>
          <w:tcPr>
            <w:tcW w:w="1295" w:type="dxa"/>
            <w:shd w:val="clear" w:color="auto" w:fill="FFFFFF"/>
          </w:tcPr>
          <w:p w14:paraId="472F6545" w14:textId="77777777" w:rsidR="004A67BE" w:rsidRPr="00D7033E" w:rsidRDefault="004A67BE" w:rsidP="00572AB3">
            <w:pPr>
              <w:pStyle w:val="TableCellBody"/>
            </w:pPr>
            <w:r>
              <w:t>Normal</w:t>
            </w:r>
          </w:p>
        </w:tc>
        <w:tc>
          <w:tcPr>
            <w:tcW w:w="850" w:type="dxa"/>
            <w:shd w:val="clear" w:color="auto" w:fill="FFFFFF"/>
          </w:tcPr>
          <w:p w14:paraId="004CDBA7" w14:textId="77777777" w:rsidR="004A67BE" w:rsidRPr="00D7033E" w:rsidRDefault="004A67BE" w:rsidP="00572AB3">
            <w:pPr>
              <w:pStyle w:val="TableCellBody"/>
            </w:pPr>
          </w:p>
        </w:tc>
        <w:tc>
          <w:tcPr>
            <w:tcW w:w="1406" w:type="dxa"/>
            <w:shd w:val="clear" w:color="auto" w:fill="FFFFFF"/>
          </w:tcPr>
          <w:p w14:paraId="1F934DB7" w14:textId="77777777" w:rsidR="004A67BE" w:rsidRPr="00D7033E" w:rsidRDefault="004A67BE" w:rsidP="00572AB3">
            <w:pPr>
              <w:pStyle w:val="TableCellBody"/>
            </w:pPr>
          </w:p>
        </w:tc>
        <w:tc>
          <w:tcPr>
            <w:tcW w:w="1406" w:type="dxa"/>
            <w:shd w:val="clear" w:color="auto" w:fill="FFFFFF"/>
          </w:tcPr>
          <w:p w14:paraId="71193A39" w14:textId="77777777" w:rsidR="004A67BE" w:rsidRPr="00D7033E" w:rsidRDefault="004A67BE" w:rsidP="00572AB3">
            <w:pPr>
              <w:pStyle w:val="TableCellBody"/>
            </w:pPr>
          </w:p>
        </w:tc>
        <w:tc>
          <w:tcPr>
            <w:tcW w:w="1250" w:type="dxa"/>
            <w:shd w:val="clear" w:color="auto" w:fill="FFFFFF"/>
          </w:tcPr>
          <w:p w14:paraId="6FDB95A4" w14:textId="77777777" w:rsidR="004A67BE" w:rsidRPr="00D7033E" w:rsidRDefault="004A67BE" w:rsidP="00572AB3">
            <w:pPr>
              <w:pStyle w:val="TableCellBody"/>
            </w:pPr>
          </w:p>
        </w:tc>
      </w:tr>
      <w:tr w:rsidR="004A67BE" w:rsidRPr="00D7033E" w14:paraId="6B692037" w14:textId="77777777" w:rsidTr="00572AB3">
        <w:tc>
          <w:tcPr>
            <w:tcW w:w="416" w:type="dxa"/>
            <w:shd w:val="clear" w:color="auto" w:fill="FFFFFF"/>
          </w:tcPr>
          <w:p w14:paraId="2249653D" w14:textId="77777777" w:rsidR="004A67BE" w:rsidRDefault="004A67BE" w:rsidP="00572AB3">
            <w:pPr>
              <w:pStyle w:val="TableCellBody"/>
            </w:pPr>
            <w:r>
              <w:t>7</w:t>
            </w:r>
          </w:p>
        </w:tc>
        <w:tc>
          <w:tcPr>
            <w:tcW w:w="2862" w:type="dxa"/>
            <w:shd w:val="clear" w:color="auto" w:fill="FFFFFF"/>
          </w:tcPr>
          <w:p w14:paraId="74BDA422" w14:textId="77777777" w:rsidR="004A67BE" w:rsidRDefault="004A67BE" w:rsidP="00572AB3">
            <w:pPr>
              <w:pStyle w:val="TableCellBody"/>
            </w:pPr>
            <w:proofErr w:type="spellStart"/>
            <w:r>
              <w:t>ImpSerializer</w:t>
            </w:r>
            <w:proofErr w:type="spellEnd"/>
          </w:p>
        </w:tc>
        <w:tc>
          <w:tcPr>
            <w:tcW w:w="1295" w:type="dxa"/>
            <w:shd w:val="clear" w:color="auto" w:fill="FFFFFF"/>
          </w:tcPr>
          <w:p w14:paraId="2A4E976D" w14:textId="77777777" w:rsidR="004A67BE" w:rsidRDefault="004A67BE" w:rsidP="00572AB3">
            <w:pPr>
              <w:pStyle w:val="TableCellBody"/>
            </w:pPr>
            <w:r>
              <w:t>Normal</w:t>
            </w:r>
          </w:p>
        </w:tc>
        <w:tc>
          <w:tcPr>
            <w:tcW w:w="850" w:type="dxa"/>
            <w:shd w:val="clear" w:color="auto" w:fill="FFFFFF"/>
          </w:tcPr>
          <w:p w14:paraId="2413F9CE" w14:textId="77777777" w:rsidR="004A67BE" w:rsidRPr="00D7033E" w:rsidRDefault="004A67BE" w:rsidP="00572AB3">
            <w:pPr>
              <w:pStyle w:val="TableCellBody"/>
            </w:pPr>
          </w:p>
        </w:tc>
        <w:tc>
          <w:tcPr>
            <w:tcW w:w="1406" w:type="dxa"/>
            <w:shd w:val="clear" w:color="auto" w:fill="FFFFFF"/>
          </w:tcPr>
          <w:p w14:paraId="2D631912" w14:textId="77777777" w:rsidR="004A67BE" w:rsidRPr="00D7033E" w:rsidRDefault="004A67BE" w:rsidP="00572AB3">
            <w:pPr>
              <w:pStyle w:val="TableCellBody"/>
            </w:pPr>
          </w:p>
        </w:tc>
        <w:tc>
          <w:tcPr>
            <w:tcW w:w="1406" w:type="dxa"/>
            <w:shd w:val="clear" w:color="auto" w:fill="FFFFFF"/>
          </w:tcPr>
          <w:p w14:paraId="4DC59B15" w14:textId="77777777" w:rsidR="004A67BE" w:rsidRPr="00D7033E" w:rsidRDefault="004A67BE" w:rsidP="00572AB3">
            <w:pPr>
              <w:pStyle w:val="TableCellBody"/>
            </w:pPr>
          </w:p>
        </w:tc>
        <w:tc>
          <w:tcPr>
            <w:tcW w:w="1250" w:type="dxa"/>
            <w:shd w:val="clear" w:color="auto" w:fill="FFFFFF"/>
          </w:tcPr>
          <w:p w14:paraId="30DB62C6" w14:textId="77777777" w:rsidR="004A67BE" w:rsidRPr="00D7033E" w:rsidRDefault="004A67BE" w:rsidP="00572AB3">
            <w:pPr>
              <w:pStyle w:val="TableCellBody"/>
            </w:pPr>
          </w:p>
        </w:tc>
      </w:tr>
      <w:tr w:rsidR="004A67BE" w:rsidRPr="00D7033E" w14:paraId="26A05A42" w14:textId="77777777" w:rsidTr="00572AB3">
        <w:tc>
          <w:tcPr>
            <w:tcW w:w="416" w:type="dxa"/>
            <w:tcBorders>
              <w:top w:val="single" w:sz="4" w:space="0" w:color="000000"/>
              <w:left w:val="single" w:sz="4" w:space="0" w:color="000000"/>
              <w:bottom w:val="single" w:sz="4" w:space="0" w:color="000000"/>
              <w:right w:val="single" w:sz="4" w:space="0" w:color="000000"/>
            </w:tcBorders>
            <w:shd w:val="clear" w:color="auto" w:fill="FFFFFF"/>
          </w:tcPr>
          <w:p w14:paraId="3B05D977" w14:textId="77777777" w:rsidR="004A67BE" w:rsidRDefault="004A67BE" w:rsidP="00572AB3">
            <w:pPr>
              <w:pStyle w:val="TableCellBody"/>
            </w:pPr>
            <w:r>
              <w:t>8</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14:paraId="6A746AE4" w14:textId="77777777" w:rsidR="004A67BE" w:rsidRDefault="004A67BE" w:rsidP="00572AB3">
            <w:pPr>
              <w:pStyle w:val="TableCellBody"/>
            </w:pPr>
            <w:proofErr w:type="spellStart"/>
            <w:r>
              <w:t>RoleSerializer</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0F35A3AB" w14:textId="77777777" w:rsidR="004A67BE" w:rsidRDefault="004A67BE"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17D48DBF"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504E9BD2"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72BCB368" w14:textId="77777777" w:rsidR="004A67BE" w:rsidRPr="00D7033E" w:rsidRDefault="004A67BE"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4C3BA11B" w14:textId="77777777" w:rsidR="004A67BE" w:rsidRPr="00D7033E" w:rsidRDefault="004A67BE" w:rsidP="00572AB3">
            <w:pPr>
              <w:pStyle w:val="TableCellBody"/>
            </w:pPr>
          </w:p>
        </w:tc>
      </w:tr>
      <w:tr w:rsidR="004A67BE" w:rsidRPr="00D7033E" w14:paraId="150F10AC" w14:textId="77777777" w:rsidTr="00572AB3">
        <w:tc>
          <w:tcPr>
            <w:tcW w:w="416" w:type="dxa"/>
            <w:tcBorders>
              <w:top w:val="single" w:sz="4" w:space="0" w:color="000000"/>
              <w:left w:val="single" w:sz="4" w:space="0" w:color="000000"/>
              <w:bottom w:val="single" w:sz="4" w:space="0" w:color="000000"/>
              <w:right w:val="single" w:sz="4" w:space="0" w:color="000000"/>
            </w:tcBorders>
            <w:shd w:val="clear" w:color="auto" w:fill="FFFFFF"/>
          </w:tcPr>
          <w:p w14:paraId="70B35A75" w14:textId="77777777" w:rsidR="004A67BE" w:rsidRDefault="004A67BE" w:rsidP="00572AB3">
            <w:pPr>
              <w:pStyle w:val="TableCellBody"/>
            </w:pPr>
            <w:r>
              <w:t>9</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14:paraId="2BA23B75" w14:textId="77777777" w:rsidR="004A67BE" w:rsidRDefault="004A67BE" w:rsidP="00572AB3">
            <w:pPr>
              <w:pStyle w:val="TableCellBody"/>
            </w:pPr>
            <w:proofErr w:type="spellStart"/>
            <w:r>
              <w:t>StudyCountrySerializer</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09CFC236" w14:textId="77777777" w:rsidR="004A67BE" w:rsidRDefault="004A67BE"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025A48C5"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5CA6550D"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7419C95C" w14:textId="77777777" w:rsidR="004A67BE" w:rsidRPr="00D7033E" w:rsidRDefault="004A67BE"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1C4EC603" w14:textId="77777777" w:rsidR="004A67BE" w:rsidRPr="00D7033E" w:rsidRDefault="004A67BE" w:rsidP="00572AB3">
            <w:pPr>
              <w:pStyle w:val="TableCellBody"/>
            </w:pPr>
          </w:p>
        </w:tc>
      </w:tr>
      <w:tr w:rsidR="004A67BE" w:rsidRPr="00D7033E" w14:paraId="5F1AEACB" w14:textId="77777777" w:rsidTr="00572AB3">
        <w:tc>
          <w:tcPr>
            <w:tcW w:w="416" w:type="dxa"/>
            <w:tcBorders>
              <w:top w:val="single" w:sz="4" w:space="0" w:color="000000"/>
              <w:left w:val="single" w:sz="4" w:space="0" w:color="000000"/>
              <w:bottom w:val="single" w:sz="4" w:space="0" w:color="000000"/>
              <w:right w:val="single" w:sz="4" w:space="0" w:color="000000"/>
            </w:tcBorders>
            <w:shd w:val="clear" w:color="auto" w:fill="FFFFFF"/>
          </w:tcPr>
          <w:p w14:paraId="7DFF5712" w14:textId="77777777" w:rsidR="004A67BE" w:rsidRDefault="004A67BE" w:rsidP="00572AB3">
            <w:pPr>
              <w:pStyle w:val="TableCellBody"/>
            </w:pPr>
            <w:r>
              <w:t>10</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14:paraId="47BC3D68" w14:textId="77777777" w:rsidR="004A67BE" w:rsidRDefault="004A67BE" w:rsidP="00572AB3">
            <w:pPr>
              <w:pStyle w:val="TableCellBody"/>
            </w:pPr>
            <w:proofErr w:type="spellStart"/>
            <w:r>
              <w:t>SiteSerializer</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1B8C9FF7" w14:textId="77777777" w:rsidR="004A67BE" w:rsidRDefault="004A67BE"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7CE190C2"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747B4DFF"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396C22A7" w14:textId="77777777" w:rsidR="004A67BE" w:rsidRPr="00D7033E" w:rsidRDefault="004A67BE"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047A339E" w14:textId="77777777" w:rsidR="004A67BE" w:rsidRPr="00D7033E" w:rsidRDefault="004A67BE" w:rsidP="00572AB3">
            <w:pPr>
              <w:pStyle w:val="TableCellBody"/>
            </w:pPr>
          </w:p>
        </w:tc>
      </w:tr>
    </w:tbl>
    <w:p w14:paraId="26AE6901" w14:textId="77777777" w:rsidR="004A67BE" w:rsidRDefault="004A67BE" w:rsidP="004A67BE"/>
    <w:p w14:paraId="0BFF1D7D" w14:textId="77777777" w:rsidR="004A67BE" w:rsidRDefault="004A67BE" w:rsidP="004A67BE"/>
    <w:p w14:paraId="551AFAE2" w14:textId="77777777" w:rsidR="004A67BE" w:rsidRPr="004A67BE" w:rsidRDefault="004A67BE" w:rsidP="004A67BE">
      <w:pPr>
        <w:pStyle w:val="BodyText"/>
        <w:rPr>
          <w:lang w:eastAsia="x-none"/>
        </w:rPr>
      </w:pPr>
    </w:p>
    <w:p w14:paraId="07178BF8" w14:textId="77777777" w:rsidR="00852A66" w:rsidRDefault="00852A66" w:rsidP="00852A66">
      <w:pPr>
        <w:pStyle w:val="Heading3"/>
        <w:ind w:left="180" w:firstLine="270"/>
        <w:rPr>
          <w:lang w:val="en-US"/>
        </w:rPr>
      </w:pPr>
      <w:r>
        <w:rPr>
          <w:lang w:val="en-US"/>
        </w:rPr>
        <w:t>S</w:t>
      </w:r>
      <w:proofErr w:type="spellStart"/>
      <w:r w:rsidRPr="001A1A84">
        <w:t>afetyNotification</w:t>
      </w:r>
      <w:proofErr w:type="spellEnd"/>
      <w:r w:rsidRPr="001A1A84">
        <w:t xml:space="preserve"> Management</w:t>
      </w:r>
    </w:p>
    <w:p w14:paraId="2D6150BB" w14:textId="77777777" w:rsidR="005B3F47" w:rsidRDefault="005B3F47" w:rsidP="005B3F47">
      <w:r>
        <w:t>This section describes the functionality and responsibilities of the system identified.</w:t>
      </w:r>
    </w:p>
    <w:p w14:paraId="0962F326" w14:textId="77777777" w:rsidR="005B3F47" w:rsidRPr="001E2AEC" w:rsidRDefault="005B3F47" w:rsidP="005B3F47">
      <w:pPr>
        <w:pStyle w:val="BodyText"/>
        <w:rPr>
          <w:lang w:eastAsia="x-none"/>
        </w:rPr>
      </w:pPr>
    </w:p>
    <w:p w14:paraId="3416AAC8" w14:textId="77777777" w:rsidR="005B3F47" w:rsidRDefault="005B3F47" w:rsidP="005B3F47">
      <w:pPr>
        <w:pStyle w:val="Heading4"/>
        <w:ind w:left="360"/>
        <w:rPr>
          <w:i w:val="0"/>
          <w:lang w:val="en-US"/>
        </w:rPr>
      </w:pPr>
      <w:r w:rsidRPr="004C534C">
        <w:rPr>
          <w:i w:val="0"/>
        </w:rPr>
        <w:t>Purpose</w:t>
      </w:r>
    </w:p>
    <w:p w14:paraId="64A29A6A" w14:textId="77777777" w:rsidR="005B3F47" w:rsidRDefault="005B3F47" w:rsidP="005B3F47">
      <w:pPr>
        <w:pStyle w:val="BodyText"/>
        <w:rPr>
          <w:lang w:eastAsia="x-none"/>
        </w:rPr>
      </w:pPr>
      <w:r>
        <w:rPr>
          <w:lang w:eastAsia="x-none"/>
        </w:rPr>
        <w:t>Safety Notification system is responsible for local/global safety notification upload. Also responsible for distribution of safety notification to different users from different countries, sites.</w:t>
      </w:r>
    </w:p>
    <w:p w14:paraId="4D0AB397" w14:textId="77777777" w:rsidR="005B3F47" w:rsidRDefault="005B3F47" w:rsidP="005B3F47">
      <w:pPr>
        <w:pStyle w:val="Heading4"/>
        <w:ind w:left="360"/>
      </w:pPr>
      <w:r>
        <w:t>Logical Architecture Diagram</w:t>
      </w:r>
    </w:p>
    <w:p w14:paraId="2E9894F4" w14:textId="77777777" w:rsidR="005B3F47" w:rsidRDefault="008B7390" w:rsidP="005B3F47">
      <w:pPr>
        <w:pStyle w:val="BodyText"/>
      </w:pPr>
      <w:r>
        <w:object w:dxaOrig="13039" w:dyaOrig="9003" w14:anchorId="5305FEC7">
          <v:shape id="_x0000_i1043" type="#_x0000_t75" style="width:467.5pt;height:270.5pt" o:ole="">
            <v:imagedata r:id="rId55" o:title=""/>
          </v:shape>
          <o:OLEObject Type="Embed" ProgID="Visio.Drawing.11" ShapeID="_x0000_i1043" DrawAspect="Content" ObjectID="_1450521359" r:id="rId56"/>
        </w:object>
      </w:r>
    </w:p>
    <w:p w14:paraId="2E971A1A" w14:textId="77777777" w:rsidR="005B3F47" w:rsidRDefault="005B3F47" w:rsidP="005B3F47">
      <w:pPr>
        <w:pStyle w:val="BodyText"/>
      </w:pPr>
    </w:p>
    <w:p w14:paraId="75D11987" w14:textId="77777777" w:rsidR="005B3F47" w:rsidRDefault="005B3F47" w:rsidP="005B3F47">
      <w:pPr>
        <w:pStyle w:val="Heading4"/>
        <w:ind w:left="360"/>
      </w:pPr>
      <w:r>
        <w:t>Object Model and Interface</w:t>
      </w:r>
    </w:p>
    <w:p w14:paraId="71CD582F" w14:textId="77777777" w:rsidR="005B3F47" w:rsidRDefault="005B3F47" w:rsidP="005B3F47">
      <w:pPr>
        <w:pStyle w:val="BodyText"/>
        <w:rPr>
          <w:color w:val="1F497D" w:themeColor="text2"/>
          <w:u w:val="single"/>
          <w:lang w:eastAsia="x-none"/>
        </w:rPr>
      </w:pPr>
      <w:r w:rsidRPr="00407BB6">
        <w:rPr>
          <w:color w:val="1F497D" w:themeColor="text2"/>
          <w:u w:val="single"/>
          <w:lang w:eastAsia="x-none"/>
        </w:rPr>
        <w:t>Class Diagrams</w:t>
      </w:r>
    </w:p>
    <w:p w14:paraId="6DBD04EC" w14:textId="77777777" w:rsidR="009149BA" w:rsidRDefault="009149BA" w:rsidP="005B3F47">
      <w:pPr>
        <w:pStyle w:val="BodyText"/>
        <w:rPr>
          <w:color w:val="000000" w:themeColor="text1"/>
          <w:lang w:eastAsia="x-none"/>
        </w:rPr>
      </w:pPr>
      <w:r>
        <w:rPr>
          <w:color w:val="000000" w:themeColor="text1"/>
          <w:lang w:eastAsia="x-none"/>
        </w:rPr>
        <w:t xml:space="preserve">Main classes involved in the Safety Notification system are </w:t>
      </w:r>
    </w:p>
    <w:p w14:paraId="0772C9B3" w14:textId="77777777" w:rsidR="009149BA" w:rsidRDefault="009149BA" w:rsidP="005B3F47">
      <w:pPr>
        <w:pStyle w:val="BodyText"/>
        <w:rPr>
          <w:color w:val="000000" w:themeColor="text1"/>
          <w:lang w:eastAsia="x-none"/>
        </w:rPr>
      </w:pPr>
      <w:r>
        <w:rPr>
          <w:color w:val="000000" w:themeColor="text1"/>
          <w:lang w:eastAsia="x-none"/>
        </w:rPr>
        <w:t xml:space="preserve">Safety Notification, </w:t>
      </w:r>
      <w:proofErr w:type="spellStart"/>
      <w:r>
        <w:rPr>
          <w:color w:val="000000" w:themeColor="text1"/>
          <w:lang w:eastAsia="x-none"/>
        </w:rPr>
        <w:t>SnStudyCountryUserDelivery</w:t>
      </w:r>
      <w:proofErr w:type="spellEnd"/>
      <w:r>
        <w:rPr>
          <w:color w:val="000000" w:themeColor="text1"/>
          <w:lang w:eastAsia="x-none"/>
        </w:rPr>
        <w:t xml:space="preserve">, </w:t>
      </w:r>
      <w:proofErr w:type="spellStart"/>
      <w:r>
        <w:rPr>
          <w:color w:val="000000" w:themeColor="text1"/>
          <w:lang w:eastAsia="x-none"/>
        </w:rPr>
        <w:t>SnSiteAck</w:t>
      </w:r>
      <w:proofErr w:type="spellEnd"/>
      <w:r>
        <w:rPr>
          <w:color w:val="000000" w:themeColor="text1"/>
          <w:lang w:eastAsia="x-none"/>
        </w:rPr>
        <w:t xml:space="preserve">, </w:t>
      </w:r>
      <w:proofErr w:type="spellStart"/>
      <w:r>
        <w:rPr>
          <w:color w:val="000000" w:themeColor="text1"/>
          <w:lang w:eastAsia="x-none"/>
        </w:rPr>
        <w:t>SnCountryAck</w:t>
      </w:r>
      <w:proofErr w:type="spellEnd"/>
      <w:r>
        <w:rPr>
          <w:color w:val="000000" w:themeColor="text1"/>
          <w:lang w:eastAsia="x-none"/>
        </w:rPr>
        <w:t xml:space="preserve">, </w:t>
      </w:r>
      <w:proofErr w:type="spellStart"/>
      <w:r>
        <w:rPr>
          <w:color w:val="000000" w:themeColor="text1"/>
          <w:lang w:eastAsia="x-none"/>
        </w:rPr>
        <w:t>CpoDeliveryException</w:t>
      </w:r>
      <w:proofErr w:type="spellEnd"/>
      <w:r>
        <w:rPr>
          <w:color w:val="000000" w:themeColor="text1"/>
          <w:lang w:eastAsia="x-none"/>
        </w:rPr>
        <w:t xml:space="preserve">, </w:t>
      </w:r>
      <w:proofErr w:type="spellStart"/>
      <w:r>
        <w:rPr>
          <w:color w:val="000000" w:themeColor="text1"/>
          <w:lang w:eastAsia="x-none"/>
        </w:rPr>
        <w:t>SnStudyCountryAck</w:t>
      </w:r>
      <w:proofErr w:type="spellEnd"/>
      <w:r>
        <w:rPr>
          <w:color w:val="000000" w:themeColor="text1"/>
          <w:lang w:eastAsia="x-none"/>
        </w:rPr>
        <w:t>.</w:t>
      </w:r>
    </w:p>
    <w:p w14:paraId="59B08429" w14:textId="77777777" w:rsidR="009149BA" w:rsidRPr="009149BA" w:rsidRDefault="009149BA" w:rsidP="005B3F47">
      <w:pPr>
        <w:pStyle w:val="BodyText"/>
        <w:rPr>
          <w:color w:val="000000" w:themeColor="text1"/>
          <w:lang w:eastAsia="x-none"/>
        </w:rPr>
      </w:pPr>
      <w:r>
        <w:rPr>
          <w:color w:val="000000" w:themeColor="text1"/>
          <w:lang w:eastAsia="x-none"/>
        </w:rPr>
        <w:t>Different s</w:t>
      </w:r>
      <w:r w:rsidRPr="009149BA">
        <w:rPr>
          <w:color w:val="000000" w:themeColor="text1"/>
          <w:lang w:eastAsia="x-none"/>
        </w:rPr>
        <w:t xml:space="preserve">ervices and </w:t>
      </w:r>
      <w:r>
        <w:rPr>
          <w:color w:val="000000" w:themeColor="text1"/>
          <w:lang w:eastAsia="x-none"/>
        </w:rPr>
        <w:t xml:space="preserve">presenters listed in the class diagram, are invoked from above mentioned classes to help the Safety Notification upload functionality. </w:t>
      </w:r>
    </w:p>
    <w:p w14:paraId="63CAF235" w14:textId="77777777" w:rsidR="005B3F47" w:rsidRPr="00407BB6" w:rsidRDefault="006E065F" w:rsidP="005B3F47">
      <w:pPr>
        <w:pStyle w:val="BodyText"/>
        <w:rPr>
          <w:color w:val="1F497D" w:themeColor="text2"/>
          <w:u w:val="single"/>
          <w:lang w:eastAsia="x-none"/>
        </w:rPr>
      </w:pPr>
      <w:r>
        <w:object w:dxaOrig="19346" w:dyaOrig="13616" w14:anchorId="280BFECC">
          <v:shape id="_x0000_i1044" type="#_x0000_t75" style="width:515.5pt;height:433pt" o:ole="">
            <v:imagedata r:id="rId57" o:title=""/>
          </v:shape>
          <o:OLEObject Type="Embed" ProgID="Visio.Drawing.11" ShapeID="_x0000_i1044" DrawAspect="Content" ObjectID="_1450521360" r:id="rId58"/>
        </w:object>
      </w:r>
    </w:p>
    <w:p w14:paraId="7BBAC8DF" w14:textId="77777777" w:rsidR="005B3F47" w:rsidRDefault="005B3F47" w:rsidP="005B3F47">
      <w:pPr>
        <w:pStyle w:val="BodyText"/>
        <w:rPr>
          <w:color w:val="1F497D" w:themeColor="text2"/>
          <w:u w:val="single"/>
          <w:lang w:eastAsia="x-none"/>
        </w:rPr>
      </w:pPr>
    </w:p>
    <w:p w14:paraId="47B90940" w14:textId="77777777" w:rsidR="005B3F47" w:rsidRDefault="005B3F47" w:rsidP="005B3F47">
      <w:pPr>
        <w:pStyle w:val="BodyText"/>
        <w:rPr>
          <w:color w:val="1F497D" w:themeColor="text2"/>
          <w:u w:val="single"/>
          <w:lang w:eastAsia="x-none"/>
        </w:rPr>
      </w:pPr>
    </w:p>
    <w:p w14:paraId="20A4A801" w14:textId="77777777" w:rsidR="005B3F47" w:rsidRDefault="005B3F47" w:rsidP="005B3F47">
      <w:pPr>
        <w:pStyle w:val="BodyText"/>
        <w:rPr>
          <w:i/>
          <w:color w:val="4F81BD"/>
          <w:u w:val="single"/>
        </w:rPr>
      </w:pPr>
      <w:r w:rsidRPr="00564DBD">
        <w:rPr>
          <w:i/>
          <w:color w:val="4F81BD"/>
          <w:u w:val="single"/>
        </w:rPr>
        <w:t>Class Description</w:t>
      </w:r>
    </w:p>
    <w:p w14:paraId="67CDFA57" w14:textId="77777777" w:rsidR="005B3F47" w:rsidRDefault="005B3F47" w:rsidP="005B3F47">
      <w:pPr>
        <w:pStyle w:val="BodyText"/>
        <w:rPr>
          <w:i/>
          <w:color w:val="4F81BD"/>
        </w:rPr>
      </w:pPr>
      <w:r w:rsidRPr="00186257">
        <w:rPr>
          <w:i/>
          <w:color w:val="4F81BD"/>
        </w:rPr>
        <w:object w:dxaOrig="1550" w:dyaOrig="991" w14:anchorId="6F3A9E2A">
          <v:shape id="_x0000_i1045" type="#_x0000_t75" style="width:77.5pt;height:49.5pt" o:ole="">
            <v:imagedata r:id="rId59" o:title=""/>
          </v:shape>
          <o:OLEObject Type="Embed" ProgID="Word.Document.12" ShapeID="_x0000_i1045" DrawAspect="Icon" ObjectID="_1450521361" r:id="rId60">
            <o:FieldCodes>\s</o:FieldCodes>
          </o:OLEObject>
        </w:object>
      </w:r>
    </w:p>
    <w:p w14:paraId="6409BC7C" w14:textId="77777777" w:rsidR="005B3F47" w:rsidRDefault="005B3F47" w:rsidP="005B3F47">
      <w:pPr>
        <w:pStyle w:val="BodyText"/>
        <w:rPr>
          <w:color w:val="1F497D" w:themeColor="text2"/>
          <w:u w:val="single"/>
          <w:lang w:eastAsia="x-none"/>
        </w:rPr>
      </w:pPr>
    </w:p>
    <w:p w14:paraId="6490DBED" w14:textId="77777777" w:rsidR="005B3F47" w:rsidRDefault="005B3F47" w:rsidP="005B3F47">
      <w:pPr>
        <w:pStyle w:val="BodyText"/>
        <w:rPr>
          <w:color w:val="1F497D" w:themeColor="text2"/>
          <w:u w:val="single"/>
          <w:lang w:eastAsia="x-none"/>
        </w:rPr>
      </w:pPr>
      <w:r w:rsidRPr="00407BB6">
        <w:rPr>
          <w:color w:val="1F497D" w:themeColor="text2"/>
          <w:u w:val="single"/>
          <w:lang w:eastAsia="x-none"/>
        </w:rPr>
        <w:t>Flow Diagrams</w:t>
      </w:r>
    </w:p>
    <w:p w14:paraId="24520F1B" w14:textId="77777777" w:rsidR="005B3F47" w:rsidRDefault="005B3F47" w:rsidP="005B3F47">
      <w:pPr>
        <w:pStyle w:val="BodyText"/>
        <w:rPr>
          <w:lang w:eastAsia="x-none"/>
        </w:rPr>
      </w:pPr>
      <w:r>
        <w:rPr>
          <w:lang w:eastAsia="x-none"/>
        </w:rPr>
        <w:t>Safety Notification Upload</w:t>
      </w:r>
    </w:p>
    <w:p w14:paraId="7B1A49E2" w14:textId="77777777" w:rsidR="005B3F47" w:rsidRDefault="005B3F47" w:rsidP="005B3F47">
      <w:pPr>
        <w:pStyle w:val="BodyText"/>
      </w:pPr>
      <w:r>
        <w:object w:dxaOrig="11244" w:dyaOrig="13584" w14:anchorId="36D2AB18">
          <v:shape id="_x0000_i1046" type="#_x0000_t75" style="width:468pt;height:564.5pt" o:ole="">
            <v:imagedata r:id="rId61" o:title=""/>
          </v:shape>
          <o:OLEObject Type="Embed" ProgID="Visio.Drawing.11" ShapeID="_x0000_i1046" DrawAspect="Content" ObjectID="_1450521362" r:id="rId62"/>
        </w:object>
      </w:r>
    </w:p>
    <w:p w14:paraId="3A916374" w14:textId="77777777" w:rsidR="005B3F47" w:rsidRDefault="005B3F47" w:rsidP="005B3F47">
      <w:pPr>
        <w:pStyle w:val="BodyText"/>
      </w:pPr>
    </w:p>
    <w:p w14:paraId="76A138D2" w14:textId="77777777" w:rsidR="005B3F47" w:rsidRDefault="005B3F47" w:rsidP="005B3F47">
      <w:pPr>
        <w:pStyle w:val="BodyText"/>
      </w:pPr>
    </w:p>
    <w:p w14:paraId="220DCEC5" w14:textId="77777777" w:rsidR="005B3F47" w:rsidRDefault="005B3F47" w:rsidP="005B3F47">
      <w:pPr>
        <w:pStyle w:val="BodyText"/>
      </w:pPr>
    </w:p>
    <w:p w14:paraId="06C2266C" w14:textId="77777777" w:rsidR="005B3F47" w:rsidRDefault="005B3F47" w:rsidP="005B3F47">
      <w:pPr>
        <w:pStyle w:val="BodyText"/>
      </w:pPr>
      <w:r>
        <w:lastRenderedPageBreak/>
        <w:t>CPO Acknowledgement</w:t>
      </w:r>
    </w:p>
    <w:p w14:paraId="6148C251" w14:textId="77777777" w:rsidR="005B3F47" w:rsidRDefault="005B3F47" w:rsidP="005B3F47">
      <w:pPr>
        <w:pStyle w:val="BodyText"/>
      </w:pPr>
      <w:r>
        <w:object w:dxaOrig="11874" w:dyaOrig="15384" w14:anchorId="4AFA78AE">
          <v:shape id="_x0000_i1047" type="#_x0000_t75" style="width:468pt;height:567pt" o:ole="">
            <v:imagedata r:id="rId63" o:title=""/>
          </v:shape>
          <o:OLEObject Type="Embed" ProgID="Visio.Drawing.11" ShapeID="_x0000_i1047" DrawAspect="Content" ObjectID="_1450521363" r:id="rId64"/>
        </w:object>
      </w:r>
    </w:p>
    <w:p w14:paraId="3F538966" w14:textId="77777777" w:rsidR="005B3F47" w:rsidRPr="00F03087" w:rsidRDefault="005B3F47" w:rsidP="005B3F47">
      <w:pPr>
        <w:pStyle w:val="BodyText"/>
        <w:rPr>
          <w:lang w:eastAsia="x-none"/>
        </w:rPr>
      </w:pPr>
    </w:p>
    <w:p w14:paraId="02CADE15" w14:textId="77777777" w:rsidR="005B3F47" w:rsidRPr="00407BB6" w:rsidRDefault="005B3F47" w:rsidP="005B3F47">
      <w:pPr>
        <w:pStyle w:val="BodyText"/>
        <w:rPr>
          <w:color w:val="1F497D" w:themeColor="text2"/>
          <w:u w:val="single"/>
          <w:lang w:eastAsia="x-none"/>
        </w:rPr>
      </w:pPr>
      <w:r w:rsidRPr="00407BB6">
        <w:rPr>
          <w:color w:val="1F497D" w:themeColor="text2"/>
          <w:u w:val="single"/>
          <w:lang w:eastAsia="x-none"/>
        </w:rPr>
        <w:t>Sequence Diagrams</w:t>
      </w:r>
    </w:p>
    <w:p w14:paraId="3BB67ECE" w14:textId="77777777" w:rsidR="005B3F47" w:rsidRDefault="005B3F47" w:rsidP="005B3F47">
      <w:r>
        <w:lastRenderedPageBreak/>
        <w:t xml:space="preserve">Global Safety Notification Upload Sequence </w:t>
      </w:r>
      <w:proofErr w:type="gramStart"/>
      <w:r>
        <w:t>Diagram :</w:t>
      </w:r>
      <w:proofErr w:type="gramEnd"/>
    </w:p>
    <w:p w14:paraId="632B8100" w14:textId="77777777" w:rsidR="005B3F47" w:rsidRDefault="005B3F47" w:rsidP="005B3F47">
      <w:pPr>
        <w:pStyle w:val="BodyText"/>
      </w:pPr>
    </w:p>
    <w:p w14:paraId="1700B784" w14:textId="77777777" w:rsidR="005B3F47" w:rsidRDefault="005B3F47" w:rsidP="005B3F47">
      <w:pPr>
        <w:pStyle w:val="BodyText"/>
      </w:pPr>
      <w:r>
        <w:object w:dxaOrig="20413" w:dyaOrig="9835" w14:anchorId="05F49790">
          <v:shape id="_x0000_i1048" type="#_x0000_t75" style="width:467.5pt;height:225pt" o:ole="">
            <v:imagedata r:id="rId65" o:title=""/>
          </v:shape>
          <o:OLEObject Type="Embed" ProgID="Visio.Drawing.11" ShapeID="_x0000_i1048" DrawAspect="Content" ObjectID="_1450521364" r:id="rId66"/>
        </w:object>
      </w:r>
    </w:p>
    <w:p w14:paraId="118D069E" w14:textId="77777777"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14:paraId="5B81A78B" w14:textId="77777777" w:rsidTr="00572AB3">
        <w:tc>
          <w:tcPr>
            <w:tcW w:w="2178" w:type="dxa"/>
          </w:tcPr>
          <w:p w14:paraId="6A438FB2" w14:textId="77777777" w:rsidR="005B3F47" w:rsidRDefault="005B3F47" w:rsidP="00572AB3">
            <w:pPr>
              <w:jc w:val="center"/>
            </w:pPr>
            <w:r>
              <w:t>Sequence No.</w:t>
            </w:r>
          </w:p>
        </w:tc>
        <w:tc>
          <w:tcPr>
            <w:tcW w:w="7398" w:type="dxa"/>
          </w:tcPr>
          <w:p w14:paraId="3CEC97A0" w14:textId="77777777" w:rsidR="005B3F47" w:rsidRDefault="005B3F47" w:rsidP="00572AB3">
            <w:r>
              <w:t>Action</w:t>
            </w:r>
          </w:p>
        </w:tc>
      </w:tr>
      <w:tr w:rsidR="005B3F47" w14:paraId="74C63DD1" w14:textId="77777777" w:rsidTr="00572AB3">
        <w:tc>
          <w:tcPr>
            <w:tcW w:w="2178" w:type="dxa"/>
          </w:tcPr>
          <w:p w14:paraId="18057835" w14:textId="77777777" w:rsidR="005B3F47" w:rsidRDefault="005B3F47" w:rsidP="00572AB3">
            <w:pPr>
              <w:jc w:val="center"/>
            </w:pPr>
            <w:r>
              <w:t>1</w:t>
            </w:r>
          </w:p>
        </w:tc>
        <w:tc>
          <w:tcPr>
            <w:tcW w:w="7398" w:type="dxa"/>
          </w:tcPr>
          <w:p w14:paraId="24E154A2"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‘Safety Notification’ tab</w:t>
            </w:r>
          </w:p>
          <w:p w14:paraId="73789A59" w14:textId="77777777" w:rsidR="005B3F47" w:rsidRDefault="005B3F47" w:rsidP="00572AB3"/>
        </w:tc>
      </w:tr>
      <w:tr w:rsidR="005B3F47" w14:paraId="2575A18B" w14:textId="77777777" w:rsidTr="00572AB3">
        <w:tc>
          <w:tcPr>
            <w:tcW w:w="2178" w:type="dxa"/>
          </w:tcPr>
          <w:p w14:paraId="743E73EF" w14:textId="77777777" w:rsidR="005B3F47" w:rsidRDefault="005B3F47" w:rsidP="00572AB3">
            <w:pPr>
              <w:jc w:val="center"/>
            </w:pPr>
            <w:r>
              <w:t>2</w:t>
            </w:r>
          </w:p>
        </w:tc>
        <w:tc>
          <w:tcPr>
            <w:tcW w:w="7398" w:type="dxa"/>
          </w:tcPr>
          <w:p w14:paraId="1AF27F27" w14:textId="77777777" w:rsidR="005B3F47" w:rsidRDefault="005B3F47" w:rsidP="00572AB3">
            <w:pPr>
              <w:autoSpaceDE w:val="0"/>
              <w:autoSpaceDN w:val="0"/>
              <w:adjustRightInd w:val="0"/>
              <w:spacing w:line="288" w:lineRule="auto"/>
              <w:rPr>
                <w:rFonts w:cs="Arial"/>
                <w:color w:val="000000"/>
              </w:rPr>
            </w:pPr>
            <w:r>
              <w:rPr>
                <w:rFonts w:cs="Arial"/>
                <w:color w:val="000000"/>
              </w:rPr>
              <w:t>Select ‘Upload Global Safety Notification’</w:t>
            </w:r>
          </w:p>
          <w:p w14:paraId="6404C139" w14:textId="77777777" w:rsidR="005B3F47" w:rsidRDefault="005B3F47" w:rsidP="00572AB3"/>
        </w:tc>
      </w:tr>
      <w:tr w:rsidR="005B3F47" w14:paraId="32014CAA" w14:textId="77777777" w:rsidTr="00572AB3">
        <w:tc>
          <w:tcPr>
            <w:tcW w:w="2178" w:type="dxa"/>
          </w:tcPr>
          <w:p w14:paraId="2CC31250" w14:textId="77777777" w:rsidR="005B3F47" w:rsidRDefault="005B3F47" w:rsidP="00572AB3">
            <w:pPr>
              <w:jc w:val="center"/>
            </w:pPr>
            <w:r>
              <w:t>3.1</w:t>
            </w:r>
          </w:p>
        </w:tc>
        <w:tc>
          <w:tcPr>
            <w:tcW w:w="7398" w:type="dxa"/>
          </w:tcPr>
          <w:p w14:paraId="52A23F1C" w14:textId="77777777"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‘Confirm Delivery’ to proceed</w:t>
            </w:r>
          </w:p>
          <w:p w14:paraId="355BE9EB" w14:textId="77777777" w:rsidR="005B3F47" w:rsidRDefault="005B3F47" w:rsidP="00572AB3">
            <w:pPr>
              <w:autoSpaceDE w:val="0"/>
              <w:autoSpaceDN w:val="0"/>
              <w:adjustRightInd w:val="0"/>
              <w:spacing w:line="288" w:lineRule="auto"/>
              <w:rPr>
                <w:rFonts w:cs="Arial"/>
                <w:color w:val="000000"/>
              </w:rPr>
            </w:pPr>
          </w:p>
          <w:p w14:paraId="2229A08F" w14:textId="77777777" w:rsidR="005B3F47" w:rsidRDefault="005B3F47" w:rsidP="00572AB3"/>
        </w:tc>
      </w:tr>
      <w:tr w:rsidR="005B3F47" w14:paraId="730EA4E7" w14:textId="77777777" w:rsidTr="00572AB3">
        <w:tc>
          <w:tcPr>
            <w:tcW w:w="2178" w:type="dxa"/>
          </w:tcPr>
          <w:p w14:paraId="76E6F0DE" w14:textId="77777777" w:rsidR="005B3F47" w:rsidRDefault="005B3F47" w:rsidP="00572AB3">
            <w:pPr>
              <w:jc w:val="center"/>
            </w:pPr>
            <w:r>
              <w:t>3.2</w:t>
            </w:r>
          </w:p>
        </w:tc>
        <w:tc>
          <w:tcPr>
            <w:tcW w:w="7398" w:type="dxa"/>
          </w:tcPr>
          <w:p w14:paraId="14B3700F" w14:textId="77777777"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14:paraId="42DEA938" w14:textId="77777777" w:rsidR="005B3F47" w:rsidRDefault="005B3F47" w:rsidP="00572AB3"/>
        </w:tc>
      </w:tr>
      <w:tr w:rsidR="005B3F47" w14:paraId="048E380E" w14:textId="77777777" w:rsidTr="00572AB3">
        <w:tc>
          <w:tcPr>
            <w:tcW w:w="2178" w:type="dxa"/>
          </w:tcPr>
          <w:p w14:paraId="13D930C6" w14:textId="77777777" w:rsidR="005B3F47" w:rsidRDefault="005B3F47" w:rsidP="00572AB3">
            <w:pPr>
              <w:jc w:val="center"/>
            </w:pPr>
            <w:r>
              <w:t>3.3</w:t>
            </w:r>
          </w:p>
        </w:tc>
        <w:tc>
          <w:tcPr>
            <w:tcW w:w="7398" w:type="dxa"/>
          </w:tcPr>
          <w:p w14:paraId="0E30E357" w14:textId="77777777" w:rsidR="005B3F47" w:rsidRDefault="005B3F47" w:rsidP="00572AB3">
            <w:r w:rsidRPr="009F6474">
              <w:rPr>
                <w:rFonts w:cs="Arial"/>
                <w:color w:val="000000"/>
              </w:rPr>
              <w:t>In case of wrong input, redirect to same pop-up</w:t>
            </w:r>
          </w:p>
        </w:tc>
      </w:tr>
      <w:tr w:rsidR="005B3F47" w14:paraId="73CDDD79" w14:textId="77777777" w:rsidTr="00572AB3">
        <w:tc>
          <w:tcPr>
            <w:tcW w:w="2178" w:type="dxa"/>
          </w:tcPr>
          <w:p w14:paraId="5F093472" w14:textId="77777777" w:rsidR="005B3F47" w:rsidRDefault="005B3F47" w:rsidP="00572AB3">
            <w:pPr>
              <w:jc w:val="center"/>
            </w:pPr>
            <w:r>
              <w:t>4.1</w:t>
            </w:r>
          </w:p>
        </w:tc>
        <w:tc>
          <w:tcPr>
            <w:tcW w:w="7398" w:type="dxa"/>
          </w:tcPr>
          <w:p w14:paraId="7F2DDE90" w14:textId="77777777" w:rsidR="005B3F47" w:rsidRDefault="005B3F47" w:rsidP="00572AB3">
            <w:pPr>
              <w:autoSpaceDE w:val="0"/>
              <w:autoSpaceDN w:val="0"/>
              <w:adjustRightInd w:val="0"/>
              <w:spacing w:line="288" w:lineRule="auto"/>
              <w:rPr>
                <w:rFonts w:cs="Arial"/>
                <w:color w:val="000000"/>
              </w:rPr>
            </w:pPr>
            <w:r>
              <w:rPr>
                <w:rFonts w:cs="Arial"/>
                <w:color w:val="000000"/>
              </w:rPr>
              <w:t>Click ‘Upload’ to upload Safety Notification</w:t>
            </w:r>
          </w:p>
          <w:p w14:paraId="1DC042C2" w14:textId="77777777" w:rsidR="005B3F47" w:rsidRDefault="005B3F47" w:rsidP="00572AB3"/>
        </w:tc>
      </w:tr>
      <w:tr w:rsidR="005B3F47" w14:paraId="7F94A848" w14:textId="77777777" w:rsidTr="00572AB3">
        <w:tc>
          <w:tcPr>
            <w:tcW w:w="2178" w:type="dxa"/>
          </w:tcPr>
          <w:p w14:paraId="3BB6525C" w14:textId="77777777" w:rsidR="005B3F47" w:rsidRDefault="005B3F47" w:rsidP="00572AB3">
            <w:pPr>
              <w:jc w:val="center"/>
            </w:pPr>
            <w:r>
              <w:t>4.2</w:t>
            </w:r>
          </w:p>
        </w:tc>
        <w:tc>
          <w:tcPr>
            <w:tcW w:w="7398" w:type="dxa"/>
          </w:tcPr>
          <w:p w14:paraId="5C82605F" w14:textId="77777777" w:rsidR="005B3F47" w:rsidRDefault="005B3F47" w:rsidP="00572AB3">
            <w:pPr>
              <w:autoSpaceDE w:val="0"/>
              <w:autoSpaceDN w:val="0"/>
              <w:adjustRightInd w:val="0"/>
              <w:spacing w:line="288" w:lineRule="auto"/>
              <w:rPr>
                <w:rFonts w:cs="Arial"/>
                <w:color w:val="000000"/>
              </w:rPr>
            </w:pPr>
            <w:r>
              <w:rPr>
                <w:rFonts w:cs="Arial"/>
                <w:color w:val="000000"/>
              </w:rPr>
              <w:t>Click ‘Safety Notification Details’ to return to previous page</w:t>
            </w:r>
          </w:p>
          <w:p w14:paraId="10B80B42" w14:textId="77777777" w:rsidR="005B3F47" w:rsidRDefault="005B3F47" w:rsidP="00572AB3"/>
        </w:tc>
      </w:tr>
      <w:tr w:rsidR="005B3F47" w14:paraId="23340939" w14:textId="77777777" w:rsidTr="00572AB3">
        <w:tc>
          <w:tcPr>
            <w:tcW w:w="2178" w:type="dxa"/>
          </w:tcPr>
          <w:p w14:paraId="0508D309" w14:textId="77777777" w:rsidR="005B3F47" w:rsidRDefault="005B3F47" w:rsidP="00572AB3">
            <w:pPr>
              <w:jc w:val="center"/>
            </w:pPr>
            <w:r>
              <w:t>4.3</w:t>
            </w:r>
          </w:p>
        </w:tc>
        <w:tc>
          <w:tcPr>
            <w:tcW w:w="7398" w:type="dxa"/>
          </w:tcPr>
          <w:p w14:paraId="3E94C3EE" w14:textId="77777777"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14:paraId="6C2D5C1F" w14:textId="77777777" w:rsidR="005B3F47" w:rsidRDefault="005B3F47" w:rsidP="00572AB3"/>
        </w:tc>
      </w:tr>
      <w:tr w:rsidR="005B3F47" w14:paraId="30677E83" w14:textId="77777777" w:rsidTr="00572AB3">
        <w:tc>
          <w:tcPr>
            <w:tcW w:w="2178" w:type="dxa"/>
          </w:tcPr>
          <w:p w14:paraId="1E52A235" w14:textId="77777777" w:rsidR="005B3F47" w:rsidRDefault="005B3F47" w:rsidP="00572AB3">
            <w:pPr>
              <w:jc w:val="center"/>
            </w:pPr>
            <w:r>
              <w:t>4.4</w:t>
            </w:r>
          </w:p>
        </w:tc>
        <w:tc>
          <w:tcPr>
            <w:tcW w:w="7398" w:type="dxa"/>
          </w:tcPr>
          <w:p w14:paraId="63257E34" w14:textId="77777777" w:rsidR="005B3F47" w:rsidRDefault="005B3F47" w:rsidP="00572AB3">
            <w:r w:rsidRPr="009F6474">
              <w:rPr>
                <w:rFonts w:cs="Arial"/>
                <w:color w:val="000000"/>
              </w:rPr>
              <w:t>In case of wrong input, redirect to same pop-up</w:t>
            </w:r>
          </w:p>
        </w:tc>
      </w:tr>
    </w:tbl>
    <w:p w14:paraId="0D6D3778" w14:textId="77777777" w:rsidR="005B3F47" w:rsidRDefault="005B3F47" w:rsidP="005B3F47">
      <w:pPr>
        <w:pStyle w:val="BodyText"/>
      </w:pPr>
    </w:p>
    <w:p w14:paraId="31F59BD6" w14:textId="77777777" w:rsidR="005B3F47" w:rsidRDefault="005B3F47" w:rsidP="005B3F47">
      <w:pPr>
        <w:pStyle w:val="BodyText"/>
      </w:pPr>
    </w:p>
    <w:p w14:paraId="36681EC9" w14:textId="77777777" w:rsidR="005B3F47" w:rsidRDefault="005B3F47" w:rsidP="005B3F47">
      <w:pPr>
        <w:pStyle w:val="BodyText"/>
      </w:pPr>
    </w:p>
    <w:p w14:paraId="5371C7C8" w14:textId="77777777" w:rsidR="005B3F47" w:rsidRDefault="005B3F47" w:rsidP="005B3F47">
      <w:pPr>
        <w:pStyle w:val="BodyText"/>
      </w:pPr>
    </w:p>
    <w:p w14:paraId="4F0A176D" w14:textId="77777777" w:rsidR="005B3F47" w:rsidRDefault="005B3F47" w:rsidP="005B3F47">
      <w:pPr>
        <w:pStyle w:val="BodyText"/>
      </w:pPr>
    </w:p>
    <w:p w14:paraId="51318D49" w14:textId="77777777" w:rsidR="005B3F47" w:rsidRDefault="005B3F47" w:rsidP="005B3F47">
      <w:pPr>
        <w:pStyle w:val="BodyText"/>
      </w:pPr>
    </w:p>
    <w:p w14:paraId="7505F771" w14:textId="77777777" w:rsidR="005B3F47" w:rsidRDefault="005B3F47" w:rsidP="005B3F47">
      <w:pPr>
        <w:pStyle w:val="BodyText"/>
      </w:pPr>
      <w:r>
        <w:t xml:space="preserve">Local Safety Notification Upload Sequence </w:t>
      </w:r>
      <w:proofErr w:type="gramStart"/>
      <w:r>
        <w:t>Diagram :</w:t>
      </w:r>
      <w:proofErr w:type="gramEnd"/>
    </w:p>
    <w:p w14:paraId="00F2A6A9" w14:textId="77777777" w:rsidR="005B3F47" w:rsidRDefault="005B3F47" w:rsidP="005B3F47">
      <w:pPr>
        <w:pStyle w:val="BodyText"/>
      </w:pPr>
      <w:r>
        <w:object w:dxaOrig="26972" w:dyaOrig="22020" w14:anchorId="13671574">
          <v:shape id="_x0000_i1049" type="#_x0000_t75" style="width:468pt;height:382pt" o:ole="">
            <v:imagedata r:id="rId67" o:title=""/>
          </v:shape>
          <o:OLEObject Type="Embed" ProgID="Visio.Drawing.11" ShapeID="_x0000_i1049" DrawAspect="Content" ObjectID="_1450521365" r:id="rId68"/>
        </w:object>
      </w:r>
    </w:p>
    <w:p w14:paraId="77F05791" w14:textId="77777777"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14:paraId="50700F57" w14:textId="77777777" w:rsidTr="00572AB3">
        <w:tc>
          <w:tcPr>
            <w:tcW w:w="2178" w:type="dxa"/>
          </w:tcPr>
          <w:p w14:paraId="5A5C3C07" w14:textId="77777777" w:rsidR="005B3F47" w:rsidRDefault="005B3F47" w:rsidP="00572AB3">
            <w:pPr>
              <w:jc w:val="center"/>
            </w:pPr>
            <w:r>
              <w:t>Sequence No.</w:t>
            </w:r>
          </w:p>
        </w:tc>
        <w:tc>
          <w:tcPr>
            <w:tcW w:w="7398" w:type="dxa"/>
          </w:tcPr>
          <w:p w14:paraId="1F77C292" w14:textId="77777777" w:rsidR="005B3F47" w:rsidRDefault="005B3F47" w:rsidP="00572AB3">
            <w:r>
              <w:t>Action</w:t>
            </w:r>
          </w:p>
        </w:tc>
      </w:tr>
      <w:tr w:rsidR="005B3F47" w14:paraId="1D108586" w14:textId="77777777" w:rsidTr="00572AB3">
        <w:tc>
          <w:tcPr>
            <w:tcW w:w="2178" w:type="dxa"/>
          </w:tcPr>
          <w:p w14:paraId="76094E33" w14:textId="77777777" w:rsidR="005B3F47" w:rsidRDefault="005B3F47" w:rsidP="00572AB3">
            <w:pPr>
              <w:jc w:val="center"/>
            </w:pPr>
            <w:r>
              <w:t>1</w:t>
            </w:r>
          </w:p>
        </w:tc>
        <w:tc>
          <w:tcPr>
            <w:tcW w:w="7398" w:type="dxa"/>
          </w:tcPr>
          <w:p w14:paraId="5E09F34F"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‘Safety Notification’ tab</w:t>
            </w:r>
          </w:p>
          <w:p w14:paraId="3EC81669" w14:textId="77777777" w:rsidR="005B3F47" w:rsidRDefault="005B3F47" w:rsidP="00572AB3"/>
        </w:tc>
      </w:tr>
      <w:tr w:rsidR="005B3F47" w14:paraId="24A52538" w14:textId="77777777" w:rsidTr="00572AB3">
        <w:tc>
          <w:tcPr>
            <w:tcW w:w="2178" w:type="dxa"/>
          </w:tcPr>
          <w:p w14:paraId="1DDF352E" w14:textId="77777777" w:rsidR="005B3F47" w:rsidRDefault="005B3F47" w:rsidP="00572AB3">
            <w:pPr>
              <w:jc w:val="center"/>
            </w:pPr>
            <w:r>
              <w:t>2</w:t>
            </w:r>
          </w:p>
        </w:tc>
        <w:tc>
          <w:tcPr>
            <w:tcW w:w="7398" w:type="dxa"/>
          </w:tcPr>
          <w:p w14:paraId="1707F4D7" w14:textId="77777777" w:rsidR="005B3F47" w:rsidRDefault="005B3F47" w:rsidP="00572AB3">
            <w:pPr>
              <w:autoSpaceDE w:val="0"/>
              <w:autoSpaceDN w:val="0"/>
              <w:adjustRightInd w:val="0"/>
              <w:spacing w:line="288" w:lineRule="auto"/>
              <w:rPr>
                <w:rFonts w:cs="Arial"/>
                <w:color w:val="000000"/>
              </w:rPr>
            </w:pPr>
            <w:r>
              <w:rPr>
                <w:rFonts w:cs="Arial"/>
                <w:color w:val="000000"/>
              </w:rPr>
              <w:t>Select ‘Upload Safety Notification’</w:t>
            </w:r>
          </w:p>
          <w:p w14:paraId="27488864" w14:textId="77777777" w:rsidR="005B3F47" w:rsidRDefault="005B3F47" w:rsidP="00572AB3"/>
        </w:tc>
      </w:tr>
      <w:tr w:rsidR="005B3F47" w14:paraId="23330EF8" w14:textId="77777777" w:rsidTr="00572AB3">
        <w:tc>
          <w:tcPr>
            <w:tcW w:w="2178" w:type="dxa"/>
          </w:tcPr>
          <w:p w14:paraId="6E91945B" w14:textId="77777777" w:rsidR="005B3F47" w:rsidRDefault="005B3F47" w:rsidP="00572AB3">
            <w:pPr>
              <w:jc w:val="center"/>
            </w:pPr>
            <w:r>
              <w:t>3.1</w:t>
            </w:r>
          </w:p>
        </w:tc>
        <w:tc>
          <w:tcPr>
            <w:tcW w:w="7398" w:type="dxa"/>
          </w:tcPr>
          <w:p w14:paraId="61F55E0B" w14:textId="77777777"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‘Select Studies’ to proceed</w:t>
            </w:r>
          </w:p>
          <w:p w14:paraId="1D25B6EC" w14:textId="77777777" w:rsidR="005B3F47" w:rsidRDefault="005B3F47" w:rsidP="00572AB3">
            <w:pPr>
              <w:autoSpaceDE w:val="0"/>
              <w:autoSpaceDN w:val="0"/>
              <w:adjustRightInd w:val="0"/>
              <w:spacing w:line="288" w:lineRule="auto"/>
              <w:rPr>
                <w:rFonts w:cs="Arial"/>
                <w:color w:val="000000"/>
              </w:rPr>
            </w:pPr>
          </w:p>
          <w:p w14:paraId="4AE736ED" w14:textId="77777777" w:rsidR="005B3F47" w:rsidRDefault="005B3F47" w:rsidP="00572AB3"/>
        </w:tc>
      </w:tr>
      <w:tr w:rsidR="005B3F47" w14:paraId="69EA1D3B" w14:textId="77777777" w:rsidTr="00572AB3">
        <w:tc>
          <w:tcPr>
            <w:tcW w:w="2178" w:type="dxa"/>
          </w:tcPr>
          <w:p w14:paraId="78D21702" w14:textId="77777777" w:rsidR="005B3F47" w:rsidRDefault="005B3F47" w:rsidP="00572AB3">
            <w:pPr>
              <w:jc w:val="center"/>
            </w:pPr>
            <w:r>
              <w:t>3.2</w:t>
            </w:r>
          </w:p>
        </w:tc>
        <w:tc>
          <w:tcPr>
            <w:tcW w:w="7398" w:type="dxa"/>
          </w:tcPr>
          <w:p w14:paraId="2EC99C8B" w14:textId="77777777" w:rsidR="005B3F47" w:rsidRDefault="005B3F47" w:rsidP="00572AB3">
            <w:pPr>
              <w:autoSpaceDE w:val="0"/>
              <w:autoSpaceDN w:val="0"/>
              <w:adjustRightInd w:val="0"/>
              <w:spacing w:line="288" w:lineRule="auto"/>
              <w:rPr>
                <w:rFonts w:cs="Arial"/>
                <w:color w:val="000000"/>
              </w:rPr>
            </w:pPr>
            <w:r>
              <w:rPr>
                <w:rFonts w:cs="Arial"/>
                <w:color w:val="000000"/>
              </w:rPr>
              <w:t>Close pop-up to return to previous page</w:t>
            </w:r>
          </w:p>
          <w:p w14:paraId="07873ADE" w14:textId="77777777" w:rsidR="005B3F47" w:rsidRDefault="005B3F47" w:rsidP="00572AB3"/>
        </w:tc>
      </w:tr>
      <w:tr w:rsidR="005B3F47" w14:paraId="30AFF9EB" w14:textId="77777777" w:rsidTr="00572AB3">
        <w:tc>
          <w:tcPr>
            <w:tcW w:w="2178" w:type="dxa"/>
          </w:tcPr>
          <w:p w14:paraId="55703E51" w14:textId="77777777" w:rsidR="005B3F47" w:rsidRDefault="005B3F47" w:rsidP="00572AB3">
            <w:pPr>
              <w:jc w:val="center"/>
            </w:pPr>
            <w:r>
              <w:t>3.3</w:t>
            </w:r>
          </w:p>
        </w:tc>
        <w:tc>
          <w:tcPr>
            <w:tcW w:w="7398" w:type="dxa"/>
          </w:tcPr>
          <w:p w14:paraId="4E139A1E"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610C51EE" w14:textId="77777777" w:rsidR="005B3F47" w:rsidRDefault="005B3F47" w:rsidP="00572AB3"/>
        </w:tc>
      </w:tr>
      <w:tr w:rsidR="005B3F47" w14:paraId="2C6F08FF" w14:textId="77777777" w:rsidTr="00572AB3">
        <w:tc>
          <w:tcPr>
            <w:tcW w:w="2178" w:type="dxa"/>
          </w:tcPr>
          <w:p w14:paraId="6A1379C5" w14:textId="77777777" w:rsidR="005B3F47" w:rsidRDefault="005B3F47" w:rsidP="00572AB3">
            <w:pPr>
              <w:jc w:val="center"/>
            </w:pPr>
            <w:r>
              <w:lastRenderedPageBreak/>
              <w:t>4.1</w:t>
            </w:r>
          </w:p>
        </w:tc>
        <w:tc>
          <w:tcPr>
            <w:tcW w:w="7398" w:type="dxa"/>
          </w:tcPr>
          <w:p w14:paraId="08336CC3" w14:textId="77777777"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14:paraId="37E0216C" w14:textId="77777777" w:rsidR="005B3F47" w:rsidRDefault="005B3F47" w:rsidP="00572AB3"/>
        </w:tc>
      </w:tr>
      <w:tr w:rsidR="005B3F47" w14:paraId="28CAB89A" w14:textId="77777777" w:rsidTr="00572AB3">
        <w:tc>
          <w:tcPr>
            <w:tcW w:w="2178" w:type="dxa"/>
          </w:tcPr>
          <w:p w14:paraId="3AB8F388" w14:textId="77777777" w:rsidR="005B3F47" w:rsidRDefault="005B3F47" w:rsidP="00572AB3">
            <w:pPr>
              <w:jc w:val="center"/>
            </w:pPr>
            <w:r>
              <w:t>4.2</w:t>
            </w:r>
          </w:p>
        </w:tc>
        <w:tc>
          <w:tcPr>
            <w:tcW w:w="7398" w:type="dxa"/>
          </w:tcPr>
          <w:p w14:paraId="64637A87" w14:textId="77777777" w:rsidR="005B3F47" w:rsidRDefault="005B3F47" w:rsidP="00572AB3">
            <w:pPr>
              <w:autoSpaceDE w:val="0"/>
              <w:autoSpaceDN w:val="0"/>
              <w:adjustRightInd w:val="0"/>
              <w:spacing w:line="288" w:lineRule="auto"/>
              <w:rPr>
                <w:rFonts w:cs="Arial"/>
                <w:color w:val="000000"/>
              </w:rPr>
            </w:pPr>
            <w:r>
              <w:rPr>
                <w:rFonts w:cs="Arial"/>
                <w:color w:val="000000"/>
              </w:rPr>
              <w:t>Press ‘Safety Notification Details’ button to return to previous page</w:t>
            </w:r>
          </w:p>
          <w:p w14:paraId="576069E1" w14:textId="77777777" w:rsidR="005B3F47" w:rsidRDefault="005B3F47" w:rsidP="00572AB3"/>
        </w:tc>
      </w:tr>
      <w:tr w:rsidR="005B3F47" w14:paraId="2CBFA07E" w14:textId="77777777" w:rsidTr="00572AB3">
        <w:tc>
          <w:tcPr>
            <w:tcW w:w="2178" w:type="dxa"/>
          </w:tcPr>
          <w:p w14:paraId="0418B9F3" w14:textId="77777777" w:rsidR="005B3F47" w:rsidRDefault="005B3F47" w:rsidP="00572AB3">
            <w:pPr>
              <w:jc w:val="center"/>
            </w:pPr>
            <w:r>
              <w:t>4.3</w:t>
            </w:r>
          </w:p>
        </w:tc>
        <w:tc>
          <w:tcPr>
            <w:tcW w:w="7398" w:type="dxa"/>
          </w:tcPr>
          <w:p w14:paraId="43A25620" w14:textId="77777777"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14:paraId="45CEE1F7" w14:textId="77777777" w:rsidR="005B3F47" w:rsidRDefault="005B3F47" w:rsidP="00572AB3"/>
        </w:tc>
      </w:tr>
      <w:tr w:rsidR="005B3F47" w14:paraId="16D4B40C" w14:textId="77777777" w:rsidTr="00572AB3">
        <w:tc>
          <w:tcPr>
            <w:tcW w:w="2178" w:type="dxa"/>
          </w:tcPr>
          <w:p w14:paraId="4E7CBA7E" w14:textId="77777777" w:rsidR="005B3F47" w:rsidRDefault="005B3F47" w:rsidP="00572AB3">
            <w:pPr>
              <w:jc w:val="center"/>
            </w:pPr>
            <w:r>
              <w:t>4.4</w:t>
            </w:r>
          </w:p>
        </w:tc>
        <w:tc>
          <w:tcPr>
            <w:tcW w:w="7398" w:type="dxa"/>
          </w:tcPr>
          <w:p w14:paraId="220B60DF"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29901079" w14:textId="77777777" w:rsidR="005B3F47" w:rsidRDefault="005B3F47" w:rsidP="00572AB3"/>
        </w:tc>
      </w:tr>
      <w:tr w:rsidR="005B3F47" w14:paraId="2C631446" w14:textId="77777777" w:rsidTr="00572AB3">
        <w:tc>
          <w:tcPr>
            <w:tcW w:w="2178" w:type="dxa"/>
          </w:tcPr>
          <w:p w14:paraId="790BEBC6" w14:textId="77777777" w:rsidR="005B3F47" w:rsidRDefault="005B3F47" w:rsidP="00572AB3">
            <w:pPr>
              <w:jc w:val="center"/>
            </w:pPr>
            <w:r>
              <w:t>5.1</w:t>
            </w:r>
          </w:p>
        </w:tc>
        <w:tc>
          <w:tcPr>
            <w:tcW w:w="7398" w:type="dxa"/>
          </w:tcPr>
          <w:p w14:paraId="59610CB4" w14:textId="77777777"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14:paraId="7B31464E" w14:textId="77777777" w:rsidR="005B3F47" w:rsidRDefault="005B3F47" w:rsidP="00572AB3"/>
        </w:tc>
      </w:tr>
      <w:tr w:rsidR="005B3F47" w14:paraId="3F54E1F5" w14:textId="77777777" w:rsidTr="00572AB3">
        <w:tc>
          <w:tcPr>
            <w:tcW w:w="2178" w:type="dxa"/>
          </w:tcPr>
          <w:p w14:paraId="700D97AB" w14:textId="77777777" w:rsidR="005B3F47" w:rsidRDefault="005B3F47" w:rsidP="00572AB3">
            <w:pPr>
              <w:jc w:val="center"/>
            </w:pPr>
            <w:r>
              <w:t>5.2</w:t>
            </w:r>
          </w:p>
        </w:tc>
        <w:tc>
          <w:tcPr>
            <w:tcW w:w="7398" w:type="dxa"/>
          </w:tcPr>
          <w:p w14:paraId="54807DF2" w14:textId="77777777"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the previous page</w:t>
            </w:r>
          </w:p>
          <w:p w14:paraId="606C8C72" w14:textId="77777777" w:rsidR="005B3F47" w:rsidRDefault="005B3F47" w:rsidP="00572AB3"/>
        </w:tc>
      </w:tr>
      <w:tr w:rsidR="005B3F47" w14:paraId="6B544E91" w14:textId="77777777" w:rsidTr="00572AB3">
        <w:tc>
          <w:tcPr>
            <w:tcW w:w="2178" w:type="dxa"/>
          </w:tcPr>
          <w:p w14:paraId="366D471A" w14:textId="77777777" w:rsidR="005B3F47" w:rsidRDefault="005B3F47" w:rsidP="00572AB3">
            <w:pPr>
              <w:jc w:val="center"/>
            </w:pPr>
            <w:r>
              <w:t>5.3</w:t>
            </w:r>
          </w:p>
        </w:tc>
        <w:tc>
          <w:tcPr>
            <w:tcW w:w="7398" w:type="dxa"/>
          </w:tcPr>
          <w:p w14:paraId="194D74C8" w14:textId="77777777"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14:paraId="4B85E94F" w14:textId="77777777" w:rsidR="005B3F47" w:rsidRDefault="005B3F47" w:rsidP="00572AB3"/>
        </w:tc>
      </w:tr>
      <w:tr w:rsidR="005B3F47" w14:paraId="1AB0D6F0" w14:textId="77777777" w:rsidTr="00572AB3">
        <w:tc>
          <w:tcPr>
            <w:tcW w:w="2178" w:type="dxa"/>
          </w:tcPr>
          <w:p w14:paraId="1C570CD6" w14:textId="77777777" w:rsidR="005B3F47" w:rsidRDefault="005B3F47" w:rsidP="00572AB3">
            <w:pPr>
              <w:jc w:val="center"/>
            </w:pPr>
            <w:r>
              <w:t>5.4</w:t>
            </w:r>
          </w:p>
        </w:tc>
        <w:tc>
          <w:tcPr>
            <w:tcW w:w="7398" w:type="dxa"/>
          </w:tcPr>
          <w:p w14:paraId="52942078"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17AE7450" w14:textId="77777777" w:rsidR="005B3F47" w:rsidRDefault="005B3F47" w:rsidP="00572AB3"/>
        </w:tc>
      </w:tr>
      <w:tr w:rsidR="005B3F47" w14:paraId="2A90452C" w14:textId="77777777" w:rsidTr="00572AB3">
        <w:tc>
          <w:tcPr>
            <w:tcW w:w="2178" w:type="dxa"/>
          </w:tcPr>
          <w:p w14:paraId="0D327FAB" w14:textId="77777777" w:rsidR="005B3F47" w:rsidRDefault="005B3F47" w:rsidP="00572AB3">
            <w:pPr>
              <w:jc w:val="center"/>
            </w:pPr>
            <w:r>
              <w:t>6.1</w:t>
            </w:r>
          </w:p>
        </w:tc>
        <w:tc>
          <w:tcPr>
            <w:tcW w:w="7398" w:type="dxa"/>
          </w:tcPr>
          <w:p w14:paraId="65588BBA"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Press ‘Upload and Deliver Notifications’ button to </w:t>
            </w:r>
            <w:proofErr w:type="spellStart"/>
            <w:r>
              <w:rPr>
                <w:rFonts w:cs="Arial"/>
                <w:color w:val="000000"/>
              </w:rPr>
              <w:t>uplaod</w:t>
            </w:r>
            <w:proofErr w:type="spellEnd"/>
            <w:r>
              <w:rPr>
                <w:rFonts w:cs="Arial"/>
                <w:color w:val="000000"/>
              </w:rPr>
              <w:t xml:space="preserve"> notifications</w:t>
            </w:r>
          </w:p>
          <w:p w14:paraId="10F538CA" w14:textId="77777777" w:rsidR="005B3F47" w:rsidRDefault="005B3F47" w:rsidP="00572AB3"/>
        </w:tc>
      </w:tr>
      <w:tr w:rsidR="005B3F47" w14:paraId="102E789E" w14:textId="77777777" w:rsidTr="00572AB3">
        <w:tc>
          <w:tcPr>
            <w:tcW w:w="2178" w:type="dxa"/>
          </w:tcPr>
          <w:p w14:paraId="7BBA6DC4" w14:textId="77777777" w:rsidR="005B3F47" w:rsidRDefault="005B3F47" w:rsidP="00572AB3">
            <w:pPr>
              <w:jc w:val="center"/>
            </w:pPr>
            <w:r>
              <w:t>6.2</w:t>
            </w:r>
          </w:p>
        </w:tc>
        <w:tc>
          <w:tcPr>
            <w:tcW w:w="7398" w:type="dxa"/>
          </w:tcPr>
          <w:p w14:paraId="3A11EEAA" w14:textId="77777777"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14:paraId="5CFDD057" w14:textId="77777777" w:rsidR="005B3F47" w:rsidRDefault="005B3F47" w:rsidP="00572AB3"/>
        </w:tc>
      </w:tr>
      <w:tr w:rsidR="005B3F47" w14:paraId="274D793B" w14:textId="77777777" w:rsidTr="00572AB3">
        <w:tc>
          <w:tcPr>
            <w:tcW w:w="2178" w:type="dxa"/>
          </w:tcPr>
          <w:p w14:paraId="61D60529" w14:textId="77777777" w:rsidR="005B3F47" w:rsidRDefault="005B3F47" w:rsidP="00572AB3">
            <w:pPr>
              <w:jc w:val="center"/>
            </w:pPr>
            <w:r>
              <w:t>6.3</w:t>
            </w:r>
          </w:p>
        </w:tc>
        <w:tc>
          <w:tcPr>
            <w:tcW w:w="7398" w:type="dxa"/>
          </w:tcPr>
          <w:p w14:paraId="6A90E5D6" w14:textId="77777777"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14:paraId="53CE2AD1" w14:textId="77777777" w:rsidR="005B3F47" w:rsidRDefault="005B3F47" w:rsidP="00572AB3"/>
        </w:tc>
      </w:tr>
      <w:tr w:rsidR="005B3F47" w14:paraId="4E557F3F" w14:textId="77777777" w:rsidTr="00572AB3">
        <w:tc>
          <w:tcPr>
            <w:tcW w:w="2178" w:type="dxa"/>
          </w:tcPr>
          <w:p w14:paraId="62309616" w14:textId="77777777" w:rsidR="005B3F47" w:rsidRDefault="005B3F47" w:rsidP="00572AB3">
            <w:pPr>
              <w:jc w:val="center"/>
            </w:pPr>
            <w:r>
              <w:t>6.4</w:t>
            </w:r>
          </w:p>
        </w:tc>
        <w:tc>
          <w:tcPr>
            <w:tcW w:w="7398" w:type="dxa"/>
          </w:tcPr>
          <w:p w14:paraId="7CFAB908"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39996F74" w14:textId="77777777" w:rsidR="005B3F47" w:rsidRDefault="005B3F47" w:rsidP="00572AB3"/>
        </w:tc>
      </w:tr>
    </w:tbl>
    <w:p w14:paraId="40FF6004" w14:textId="77777777" w:rsidR="005B3F47" w:rsidRDefault="005B3F47" w:rsidP="005B3F47">
      <w:pPr>
        <w:pStyle w:val="BodyText"/>
      </w:pPr>
    </w:p>
    <w:p w14:paraId="201341E9" w14:textId="77777777" w:rsidR="005B3F47" w:rsidRDefault="005B3F47" w:rsidP="005B3F47"/>
    <w:p w14:paraId="1DD453ED" w14:textId="77777777" w:rsidR="005B3F47" w:rsidRDefault="005B3F47" w:rsidP="005B3F47"/>
    <w:p w14:paraId="75A45B20" w14:textId="77777777" w:rsidR="005B3F47" w:rsidRDefault="005B3F47" w:rsidP="005B3F47"/>
    <w:p w14:paraId="3D48C506" w14:textId="77777777" w:rsidR="005B3F47" w:rsidRDefault="005B3F47" w:rsidP="005B3F47"/>
    <w:p w14:paraId="2BBB4E53" w14:textId="77777777" w:rsidR="005B3F47" w:rsidRDefault="005B3F47" w:rsidP="005B3F47"/>
    <w:p w14:paraId="4BB88325" w14:textId="77777777" w:rsidR="005B3F47" w:rsidRDefault="005B3F47" w:rsidP="005B3F47"/>
    <w:p w14:paraId="008BF6BD" w14:textId="77777777" w:rsidR="005B3F47" w:rsidRDefault="005B3F47" w:rsidP="005B3F47"/>
    <w:p w14:paraId="14857167" w14:textId="77777777" w:rsidR="005B3F47" w:rsidRDefault="005B3F47" w:rsidP="005B3F47"/>
    <w:p w14:paraId="5E5C2D7F" w14:textId="77777777" w:rsidR="005B3F47" w:rsidRDefault="005B3F47" w:rsidP="005B3F47"/>
    <w:p w14:paraId="114A4582" w14:textId="77777777" w:rsidR="005B3F47" w:rsidRDefault="005B3F47" w:rsidP="005B3F47"/>
    <w:p w14:paraId="69593848" w14:textId="77777777" w:rsidR="005B3F47" w:rsidRDefault="005B3F47" w:rsidP="005B3F47"/>
    <w:p w14:paraId="1ED11ADE" w14:textId="77777777" w:rsidR="005B3F47" w:rsidRDefault="005B3F47" w:rsidP="005B3F47"/>
    <w:p w14:paraId="57008206" w14:textId="77777777" w:rsidR="005B3F47" w:rsidRDefault="005B3F47" w:rsidP="005B3F47"/>
    <w:p w14:paraId="4989160B" w14:textId="77777777" w:rsidR="005B3F47" w:rsidRDefault="005B3F47" w:rsidP="005B3F47"/>
    <w:p w14:paraId="2B1F731F" w14:textId="77777777" w:rsidR="005B3F47" w:rsidRDefault="005B3F47" w:rsidP="005B3F47"/>
    <w:p w14:paraId="70903EE8" w14:textId="77777777" w:rsidR="005B3F47" w:rsidRDefault="005B3F47" w:rsidP="005B3F47"/>
    <w:p w14:paraId="68CA3188" w14:textId="77777777" w:rsidR="005B3F47" w:rsidRDefault="005B3F47" w:rsidP="005B3F47"/>
    <w:p w14:paraId="2FDB13EF" w14:textId="77777777" w:rsidR="005B3F47" w:rsidRDefault="005B3F47" w:rsidP="005B3F47"/>
    <w:p w14:paraId="02989663" w14:textId="77777777" w:rsidR="005B3F47" w:rsidRDefault="005B3F47" w:rsidP="005B3F47"/>
    <w:p w14:paraId="32CE1049" w14:textId="77777777" w:rsidR="005B3F47" w:rsidRDefault="005B3F47" w:rsidP="005B3F47">
      <w:r>
        <w:t xml:space="preserve">CPO Acknowledgement for No Distribution Sequence </w:t>
      </w:r>
      <w:proofErr w:type="gramStart"/>
      <w:r>
        <w:t>Diagram :</w:t>
      </w:r>
      <w:proofErr w:type="gramEnd"/>
    </w:p>
    <w:p w14:paraId="26537C77" w14:textId="77777777" w:rsidR="005B3F47" w:rsidRDefault="005B3F47" w:rsidP="005B3F47">
      <w:r>
        <w:object w:dxaOrig="18008" w:dyaOrig="9885" w14:anchorId="74AEC812">
          <v:shape id="_x0000_i1050" type="#_x0000_t75" style="width:467.5pt;height:256.5pt" o:ole="">
            <v:imagedata r:id="rId69" o:title=""/>
          </v:shape>
          <o:OLEObject Type="Embed" ProgID="Visio.Drawing.11" ShapeID="_x0000_i1050" DrawAspect="Content" ObjectID="_1450521366" r:id="rId70"/>
        </w:object>
      </w:r>
    </w:p>
    <w:p w14:paraId="6BDAB7B2" w14:textId="77777777" w:rsidR="005B3F47" w:rsidRDefault="005B3F47" w:rsidP="005B3F47">
      <w:r>
        <w:t xml:space="preserve">Sequence table </w:t>
      </w:r>
      <w:proofErr w:type="gramStart"/>
      <w:r>
        <w:t xml:space="preserve">for  </w:t>
      </w:r>
      <w:r w:rsidRPr="007226E9">
        <w:t>CPO</w:t>
      </w:r>
      <w:proofErr w:type="gramEnd"/>
      <w:r w:rsidRPr="007226E9">
        <w:t xml:space="preserve"> Acknowledgement for No Distribution</w:t>
      </w:r>
    </w:p>
    <w:tbl>
      <w:tblPr>
        <w:tblStyle w:val="TableGrid"/>
        <w:tblW w:w="0" w:type="auto"/>
        <w:tblLook w:val="04A0" w:firstRow="1" w:lastRow="0" w:firstColumn="1" w:lastColumn="0" w:noHBand="0" w:noVBand="1"/>
      </w:tblPr>
      <w:tblGrid>
        <w:gridCol w:w="2178"/>
        <w:gridCol w:w="7398"/>
      </w:tblGrid>
      <w:tr w:rsidR="005B3F47" w14:paraId="4707B9B3" w14:textId="77777777" w:rsidTr="00572AB3">
        <w:tc>
          <w:tcPr>
            <w:tcW w:w="2178" w:type="dxa"/>
          </w:tcPr>
          <w:p w14:paraId="40C61908" w14:textId="77777777" w:rsidR="005B3F47" w:rsidRDefault="005B3F47" w:rsidP="00572AB3">
            <w:pPr>
              <w:jc w:val="center"/>
            </w:pPr>
            <w:r>
              <w:t>Sequence No.</w:t>
            </w:r>
          </w:p>
        </w:tc>
        <w:tc>
          <w:tcPr>
            <w:tcW w:w="7398" w:type="dxa"/>
          </w:tcPr>
          <w:p w14:paraId="0ABB1B01" w14:textId="77777777" w:rsidR="005B3F47" w:rsidRDefault="005B3F47" w:rsidP="00572AB3">
            <w:r>
              <w:t>Action</w:t>
            </w:r>
          </w:p>
        </w:tc>
      </w:tr>
      <w:tr w:rsidR="005B3F47" w14:paraId="3440F140" w14:textId="77777777" w:rsidTr="00572AB3">
        <w:tc>
          <w:tcPr>
            <w:tcW w:w="2178" w:type="dxa"/>
          </w:tcPr>
          <w:p w14:paraId="0E6BD4AF" w14:textId="77777777" w:rsidR="005B3F47" w:rsidRDefault="005B3F47" w:rsidP="00572AB3">
            <w:pPr>
              <w:jc w:val="center"/>
            </w:pPr>
            <w:r>
              <w:t>1</w:t>
            </w:r>
          </w:p>
        </w:tc>
        <w:tc>
          <w:tcPr>
            <w:tcW w:w="7398" w:type="dxa"/>
          </w:tcPr>
          <w:p w14:paraId="59CAEA15"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‘Safety Notification’ tab</w:t>
            </w:r>
          </w:p>
          <w:p w14:paraId="5882FD6C" w14:textId="77777777" w:rsidR="005B3F47" w:rsidRDefault="005B3F47" w:rsidP="00572AB3">
            <w:r>
              <w:t xml:space="preserve"> </w:t>
            </w:r>
          </w:p>
        </w:tc>
      </w:tr>
      <w:tr w:rsidR="005B3F47" w14:paraId="35B65427" w14:textId="77777777" w:rsidTr="00572AB3">
        <w:tc>
          <w:tcPr>
            <w:tcW w:w="2178" w:type="dxa"/>
          </w:tcPr>
          <w:p w14:paraId="3A73F5FF" w14:textId="77777777" w:rsidR="005B3F47" w:rsidRDefault="005B3F47" w:rsidP="00572AB3">
            <w:pPr>
              <w:jc w:val="center"/>
            </w:pPr>
            <w:r>
              <w:t>2</w:t>
            </w:r>
          </w:p>
        </w:tc>
        <w:tc>
          <w:tcPr>
            <w:tcW w:w="7398" w:type="dxa"/>
          </w:tcPr>
          <w:p w14:paraId="0DB117FF" w14:textId="77777777"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14:paraId="5DF25BBD" w14:textId="77777777" w:rsidR="005B3F47" w:rsidRDefault="005B3F47" w:rsidP="00572AB3">
            <w:r>
              <w:t xml:space="preserve"> </w:t>
            </w:r>
          </w:p>
        </w:tc>
      </w:tr>
      <w:tr w:rsidR="005B3F47" w14:paraId="00C02A9A" w14:textId="77777777" w:rsidTr="00572AB3">
        <w:tc>
          <w:tcPr>
            <w:tcW w:w="2178" w:type="dxa"/>
          </w:tcPr>
          <w:p w14:paraId="2EC724A0" w14:textId="77777777" w:rsidR="005B3F47" w:rsidRDefault="005B3F47" w:rsidP="00572AB3">
            <w:pPr>
              <w:jc w:val="center"/>
            </w:pPr>
            <w:r>
              <w:t>3</w:t>
            </w:r>
          </w:p>
        </w:tc>
        <w:tc>
          <w:tcPr>
            <w:tcW w:w="7398" w:type="dxa"/>
          </w:tcPr>
          <w:p w14:paraId="28D4DA67" w14:textId="77777777" w:rsidR="005B3F47" w:rsidRDefault="005B3F47" w:rsidP="00572AB3">
            <w:pPr>
              <w:autoSpaceDE w:val="0"/>
              <w:autoSpaceDN w:val="0"/>
              <w:adjustRightInd w:val="0"/>
              <w:spacing w:line="288" w:lineRule="auto"/>
              <w:rPr>
                <w:rFonts w:cs="Arial"/>
                <w:color w:val="000000"/>
              </w:rPr>
            </w:pPr>
            <w:r>
              <w:rPr>
                <w:rFonts w:cs="Arial"/>
                <w:color w:val="000000"/>
              </w:rPr>
              <w:t>If ‘Acknowledge (No Distribution)’ is selected for a particular country</w:t>
            </w:r>
          </w:p>
          <w:p w14:paraId="08CB77D0" w14:textId="77777777" w:rsidR="005B3F47" w:rsidRDefault="005B3F47" w:rsidP="00572AB3"/>
        </w:tc>
      </w:tr>
      <w:tr w:rsidR="005B3F47" w14:paraId="78754F9F" w14:textId="77777777" w:rsidTr="00572AB3">
        <w:tc>
          <w:tcPr>
            <w:tcW w:w="2178" w:type="dxa"/>
          </w:tcPr>
          <w:p w14:paraId="672F06B9" w14:textId="77777777" w:rsidR="005B3F47" w:rsidRDefault="005B3F47" w:rsidP="00572AB3">
            <w:pPr>
              <w:jc w:val="center"/>
            </w:pPr>
            <w:r>
              <w:t>4.1</w:t>
            </w:r>
          </w:p>
        </w:tc>
        <w:tc>
          <w:tcPr>
            <w:tcW w:w="7398" w:type="dxa"/>
          </w:tcPr>
          <w:p w14:paraId="1221CA91" w14:textId="77777777" w:rsidR="005B3F47" w:rsidRDefault="005B3F47" w:rsidP="00572AB3">
            <w:pPr>
              <w:autoSpaceDE w:val="0"/>
              <w:autoSpaceDN w:val="0"/>
              <w:adjustRightInd w:val="0"/>
              <w:spacing w:line="288" w:lineRule="auto"/>
              <w:rPr>
                <w:rFonts w:cs="Arial"/>
                <w:color w:val="000000"/>
              </w:rPr>
            </w:pPr>
            <w:r>
              <w:rPr>
                <w:rFonts w:cs="Arial"/>
                <w:color w:val="000000"/>
              </w:rPr>
              <w:t>Enter reason for no distribution and press ‘Acknowledgement (No Distribution Necessary)’ to proceed</w:t>
            </w:r>
          </w:p>
          <w:p w14:paraId="3564D612" w14:textId="77777777" w:rsidR="005B3F47" w:rsidRDefault="005B3F47" w:rsidP="00572AB3"/>
        </w:tc>
      </w:tr>
      <w:tr w:rsidR="005B3F47" w14:paraId="0D9DF2B9" w14:textId="77777777" w:rsidTr="00572AB3">
        <w:trPr>
          <w:trHeight w:val="782"/>
        </w:trPr>
        <w:tc>
          <w:tcPr>
            <w:tcW w:w="2178" w:type="dxa"/>
          </w:tcPr>
          <w:p w14:paraId="477C73DB" w14:textId="77777777" w:rsidR="005B3F47" w:rsidRDefault="005B3F47" w:rsidP="00572AB3">
            <w:pPr>
              <w:jc w:val="center"/>
            </w:pPr>
            <w:r>
              <w:t>4.2</w:t>
            </w:r>
          </w:p>
        </w:tc>
        <w:tc>
          <w:tcPr>
            <w:tcW w:w="7398" w:type="dxa"/>
          </w:tcPr>
          <w:p w14:paraId="0C758462" w14:textId="77777777" w:rsidR="005B3F47" w:rsidRDefault="005B3F47" w:rsidP="00572AB3">
            <w:pPr>
              <w:autoSpaceDE w:val="0"/>
              <w:autoSpaceDN w:val="0"/>
              <w:adjustRightInd w:val="0"/>
              <w:spacing w:line="288" w:lineRule="auto"/>
              <w:rPr>
                <w:rFonts w:cs="Arial"/>
                <w:color w:val="000000"/>
              </w:rPr>
            </w:pPr>
            <w:r>
              <w:rPr>
                <w:rFonts w:cs="Arial"/>
                <w:color w:val="000000"/>
              </w:rPr>
              <w:t>Click ‘Cancel’ to return to previous page</w:t>
            </w:r>
          </w:p>
          <w:p w14:paraId="136465B1" w14:textId="77777777" w:rsidR="005B3F47" w:rsidRDefault="005B3F47" w:rsidP="00572AB3"/>
        </w:tc>
      </w:tr>
      <w:tr w:rsidR="005B3F47" w14:paraId="56478641" w14:textId="77777777" w:rsidTr="00572AB3">
        <w:tc>
          <w:tcPr>
            <w:tcW w:w="2178" w:type="dxa"/>
          </w:tcPr>
          <w:p w14:paraId="7F755841" w14:textId="77777777" w:rsidR="005B3F47" w:rsidRDefault="005B3F47" w:rsidP="00572AB3">
            <w:pPr>
              <w:jc w:val="center"/>
            </w:pPr>
            <w:r>
              <w:t>4.3</w:t>
            </w:r>
          </w:p>
        </w:tc>
        <w:tc>
          <w:tcPr>
            <w:tcW w:w="7398" w:type="dxa"/>
          </w:tcPr>
          <w:p w14:paraId="53C7A688"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w:t>
            </w:r>
          </w:p>
          <w:p w14:paraId="2D4C7F0E"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14:paraId="6AB31925" w14:textId="77777777" w:rsidR="005B3F47" w:rsidRDefault="005B3F47" w:rsidP="00572AB3">
            <w:pPr>
              <w:autoSpaceDE w:val="0"/>
              <w:autoSpaceDN w:val="0"/>
              <w:adjustRightInd w:val="0"/>
              <w:spacing w:line="288" w:lineRule="auto"/>
              <w:rPr>
                <w:rFonts w:cs="Arial"/>
                <w:color w:val="000000"/>
              </w:rPr>
            </w:pPr>
            <w:r>
              <w:rPr>
                <w:rFonts w:cs="Arial"/>
                <w:color w:val="000000"/>
              </w:rPr>
              <w:t>Same page</w:t>
            </w:r>
          </w:p>
          <w:p w14:paraId="73D89135" w14:textId="77777777" w:rsidR="005B3F47" w:rsidRDefault="005B3F47" w:rsidP="00572AB3"/>
        </w:tc>
      </w:tr>
    </w:tbl>
    <w:p w14:paraId="10F649F4" w14:textId="77777777" w:rsidR="005B3F47" w:rsidRDefault="005B3F47" w:rsidP="005B3F47"/>
    <w:p w14:paraId="537FBD0D" w14:textId="77777777" w:rsidR="005B3F47" w:rsidRDefault="005B3F47" w:rsidP="005B3F47"/>
    <w:p w14:paraId="66848A64" w14:textId="77777777" w:rsidR="005B3F47" w:rsidRDefault="005B3F47" w:rsidP="005B3F47"/>
    <w:p w14:paraId="05BE0309" w14:textId="77777777" w:rsidR="005B3F47" w:rsidRDefault="005B3F47" w:rsidP="005B3F47"/>
    <w:p w14:paraId="6587288A" w14:textId="77777777" w:rsidR="005B3F47" w:rsidRDefault="005B3F47" w:rsidP="005B3F47"/>
    <w:p w14:paraId="0D2B1FC9" w14:textId="77777777" w:rsidR="005B3F47" w:rsidRDefault="005B3F47" w:rsidP="005B3F47">
      <w:pPr>
        <w:jc w:val="both"/>
      </w:pPr>
      <w:r>
        <w:t xml:space="preserve">CPO Acknowledgement for Select &amp; Distribute Sequence </w:t>
      </w:r>
      <w:proofErr w:type="gramStart"/>
      <w:r>
        <w:t>Diagram :</w:t>
      </w:r>
      <w:proofErr w:type="gramEnd"/>
    </w:p>
    <w:p w14:paraId="4A6F19D7" w14:textId="77777777" w:rsidR="005B3F47" w:rsidRDefault="005B3F47" w:rsidP="005B3F47">
      <w:pPr>
        <w:pStyle w:val="BodyText"/>
      </w:pPr>
      <w:r>
        <w:object w:dxaOrig="27483" w:dyaOrig="21963" w14:anchorId="703E5EEF">
          <v:shape id="_x0000_i1051" type="#_x0000_t75" style="width:467pt;height:373.5pt" o:ole="">
            <v:imagedata r:id="rId71" o:title=""/>
          </v:shape>
          <o:OLEObject Type="Embed" ProgID="Visio.Drawing.11" ShapeID="_x0000_i1051" DrawAspect="Content" ObjectID="_1450521367" r:id="rId72"/>
        </w:object>
      </w:r>
    </w:p>
    <w:p w14:paraId="233F334F" w14:textId="77777777"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14:paraId="6E7BBFC8" w14:textId="77777777" w:rsidTr="00572AB3">
        <w:tc>
          <w:tcPr>
            <w:tcW w:w="2178" w:type="dxa"/>
          </w:tcPr>
          <w:p w14:paraId="4AA02E3F" w14:textId="77777777" w:rsidR="005B3F47" w:rsidRDefault="005B3F47" w:rsidP="00572AB3">
            <w:pPr>
              <w:jc w:val="center"/>
            </w:pPr>
            <w:r>
              <w:t>Sequence No.</w:t>
            </w:r>
          </w:p>
        </w:tc>
        <w:tc>
          <w:tcPr>
            <w:tcW w:w="7398" w:type="dxa"/>
          </w:tcPr>
          <w:p w14:paraId="7E1B0AD6" w14:textId="77777777" w:rsidR="005B3F47" w:rsidRDefault="005B3F47" w:rsidP="00572AB3">
            <w:r>
              <w:t>Action</w:t>
            </w:r>
          </w:p>
        </w:tc>
      </w:tr>
      <w:tr w:rsidR="005B3F47" w14:paraId="48D03BAA" w14:textId="77777777" w:rsidTr="00572AB3">
        <w:tc>
          <w:tcPr>
            <w:tcW w:w="2178" w:type="dxa"/>
          </w:tcPr>
          <w:p w14:paraId="1C79483B" w14:textId="77777777" w:rsidR="005B3F47" w:rsidRDefault="005B3F47" w:rsidP="00572AB3">
            <w:pPr>
              <w:jc w:val="center"/>
            </w:pPr>
            <w:r>
              <w:t>1</w:t>
            </w:r>
          </w:p>
        </w:tc>
        <w:tc>
          <w:tcPr>
            <w:tcW w:w="7398" w:type="dxa"/>
          </w:tcPr>
          <w:p w14:paraId="73D4BA8D"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‘Safety Notification’ tab</w:t>
            </w:r>
          </w:p>
          <w:p w14:paraId="43059920" w14:textId="77777777" w:rsidR="005B3F47" w:rsidRDefault="005B3F47" w:rsidP="00572AB3">
            <w:r>
              <w:t xml:space="preserve"> </w:t>
            </w:r>
          </w:p>
        </w:tc>
      </w:tr>
      <w:tr w:rsidR="005B3F47" w14:paraId="764A409F" w14:textId="77777777" w:rsidTr="00572AB3">
        <w:tc>
          <w:tcPr>
            <w:tcW w:w="2178" w:type="dxa"/>
          </w:tcPr>
          <w:p w14:paraId="778DB6D4" w14:textId="77777777" w:rsidR="005B3F47" w:rsidRDefault="005B3F47" w:rsidP="00572AB3">
            <w:pPr>
              <w:jc w:val="center"/>
            </w:pPr>
            <w:r>
              <w:t>2</w:t>
            </w:r>
          </w:p>
        </w:tc>
        <w:tc>
          <w:tcPr>
            <w:tcW w:w="7398" w:type="dxa"/>
          </w:tcPr>
          <w:p w14:paraId="12ABED90" w14:textId="77777777"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14:paraId="68C55B3E" w14:textId="77777777" w:rsidR="005B3F47" w:rsidRDefault="005B3F47" w:rsidP="00572AB3">
            <w:r>
              <w:t xml:space="preserve"> </w:t>
            </w:r>
          </w:p>
        </w:tc>
      </w:tr>
      <w:tr w:rsidR="005B3F47" w14:paraId="632DFAD3" w14:textId="77777777" w:rsidTr="00572AB3">
        <w:tc>
          <w:tcPr>
            <w:tcW w:w="2178" w:type="dxa"/>
          </w:tcPr>
          <w:p w14:paraId="199E1192" w14:textId="77777777" w:rsidR="005B3F47" w:rsidRDefault="005B3F47" w:rsidP="00572AB3">
            <w:pPr>
              <w:jc w:val="center"/>
            </w:pPr>
            <w:r>
              <w:t>3</w:t>
            </w:r>
          </w:p>
        </w:tc>
        <w:tc>
          <w:tcPr>
            <w:tcW w:w="7398" w:type="dxa"/>
          </w:tcPr>
          <w:p w14:paraId="6014C09D" w14:textId="77777777" w:rsidR="005B3F47" w:rsidRDefault="005B3F47" w:rsidP="00572AB3">
            <w:pPr>
              <w:autoSpaceDE w:val="0"/>
              <w:autoSpaceDN w:val="0"/>
              <w:adjustRightInd w:val="0"/>
              <w:spacing w:line="288" w:lineRule="auto"/>
              <w:rPr>
                <w:rFonts w:cs="Arial"/>
                <w:color w:val="000000"/>
              </w:rPr>
            </w:pPr>
            <w:r>
              <w:rPr>
                <w:rFonts w:cs="Arial"/>
                <w:color w:val="000000"/>
              </w:rPr>
              <w:t>If ‘Select &amp; Deliver Now’ is selected for a particular country</w:t>
            </w:r>
          </w:p>
          <w:p w14:paraId="172E382E" w14:textId="77777777" w:rsidR="005B3F47" w:rsidRDefault="005B3F47" w:rsidP="00572AB3"/>
        </w:tc>
      </w:tr>
      <w:tr w:rsidR="005B3F47" w14:paraId="5FB30C3A" w14:textId="77777777" w:rsidTr="00572AB3">
        <w:tc>
          <w:tcPr>
            <w:tcW w:w="2178" w:type="dxa"/>
          </w:tcPr>
          <w:p w14:paraId="75FC60BE" w14:textId="77777777" w:rsidR="005B3F47" w:rsidRDefault="005B3F47" w:rsidP="00572AB3">
            <w:pPr>
              <w:jc w:val="center"/>
            </w:pPr>
            <w:r>
              <w:t>4.1</w:t>
            </w:r>
          </w:p>
        </w:tc>
        <w:tc>
          <w:tcPr>
            <w:tcW w:w="7398" w:type="dxa"/>
          </w:tcPr>
          <w:p w14:paraId="6E184F08" w14:textId="77777777"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14:paraId="359CE968" w14:textId="77777777" w:rsidR="005B3F47" w:rsidRDefault="005B3F47" w:rsidP="00572AB3"/>
        </w:tc>
      </w:tr>
      <w:tr w:rsidR="005B3F47" w14:paraId="33D8C420" w14:textId="77777777" w:rsidTr="00572AB3">
        <w:tc>
          <w:tcPr>
            <w:tcW w:w="2178" w:type="dxa"/>
          </w:tcPr>
          <w:p w14:paraId="72E8F7EA" w14:textId="77777777" w:rsidR="005B3F47" w:rsidRDefault="005B3F47" w:rsidP="00572AB3">
            <w:pPr>
              <w:jc w:val="center"/>
            </w:pPr>
            <w:r>
              <w:t>4.2</w:t>
            </w:r>
          </w:p>
        </w:tc>
        <w:tc>
          <w:tcPr>
            <w:tcW w:w="7398" w:type="dxa"/>
          </w:tcPr>
          <w:p w14:paraId="6E7BCCF5" w14:textId="77777777" w:rsidR="005B3F47" w:rsidRDefault="005B3F47" w:rsidP="00572AB3">
            <w:pPr>
              <w:autoSpaceDE w:val="0"/>
              <w:autoSpaceDN w:val="0"/>
              <w:adjustRightInd w:val="0"/>
              <w:spacing w:line="288" w:lineRule="auto"/>
              <w:rPr>
                <w:rFonts w:cs="Arial"/>
                <w:color w:val="000000"/>
              </w:rPr>
            </w:pPr>
            <w:r>
              <w:rPr>
                <w:rFonts w:cs="Arial"/>
                <w:color w:val="000000"/>
              </w:rPr>
              <w:t>Press ‘Cancel’ to return to previous page</w:t>
            </w:r>
          </w:p>
          <w:p w14:paraId="1E72C413" w14:textId="77777777" w:rsidR="005B3F47" w:rsidRDefault="005B3F47" w:rsidP="00572AB3"/>
        </w:tc>
      </w:tr>
      <w:tr w:rsidR="005B3F47" w14:paraId="20C20950" w14:textId="77777777" w:rsidTr="00572AB3">
        <w:tc>
          <w:tcPr>
            <w:tcW w:w="2178" w:type="dxa"/>
          </w:tcPr>
          <w:p w14:paraId="1DE8D472" w14:textId="77777777" w:rsidR="005B3F47" w:rsidRDefault="005B3F47" w:rsidP="00572AB3">
            <w:pPr>
              <w:jc w:val="center"/>
            </w:pPr>
            <w:r>
              <w:lastRenderedPageBreak/>
              <w:t>4.3</w:t>
            </w:r>
          </w:p>
        </w:tc>
        <w:tc>
          <w:tcPr>
            <w:tcW w:w="7398" w:type="dxa"/>
          </w:tcPr>
          <w:p w14:paraId="082AE492"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w:t>
            </w:r>
          </w:p>
          <w:p w14:paraId="708F6FA1"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14:paraId="49BA7557" w14:textId="77777777" w:rsidR="005B3F47" w:rsidRDefault="005B3F47" w:rsidP="00572AB3">
            <w:pPr>
              <w:autoSpaceDE w:val="0"/>
              <w:autoSpaceDN w:val="0"/>
              <w:adjustRightInd w:val="0"/>
              <w:spacing w:line="288" w:lineRule="auto"/>
              <w:rPr>
                <w:rFonts w:cs="Arial"/>
                <w:color w:val="000000"/>
              </w:rPr>
            </w:pPr>
            <w:r>
              <w:rPr>
                <w:rFonts w:cs="Arial"/>
                <w:color w:val="000000"/>
              </w:rPr>
              <w:t>Same page</w:t>
            </w:r>
          </w:p>
          <w:p w14:paraId="11345C35" w14:textId="77777777" w:rsidR="005B3F47" w:rsidRDefault="005B3F47" w:rsidP="00572AB3"/>
        </w:tc>
      </w:tr>
      <w:tr w:rsidR="005B3F47" w14:paraId="602BEAD5" w14:textId="77777777" w:rsidTr="00572AB3">
        <w:tc>
          <w:tcPr>
            <w:tcW w:w="2178" w:type="dxa"/>
          </w:tcPr>
          <w:p w14:paraId="4EEC1468" w14:textId="77777777" w:rsidR="005B3F47" w:rsidRDefault="005B3F47" w:rsidP="00572AB3">
            <w:pPr>
              <w:jc w:val="center"/>
            </w:pPr>
            <w:r>
              <w:t>5.1</w:t>
            </w:r>
          </w:p>
        </w:tc>
        <w:tc>
          <w:tcPr>
            <w:tcW w:w="7398" w:type="dxa"/>
          </w:tcPr>
          <w:p w14:paraId="51D7CB86" w14:textId="77777777"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14:paraId="5EA7A32D" w14:textId="77777777" w:rsidR="005B3F47" w:rsidRDefault="005B3F47" w:rsidP="00572AB3"/>
        </w:tc>
      </w:tr>
      <w:tr w:rsidR="005B3F47" w14:paraId="504B340B" w14:textId="77777777" w:rsidTr="00572AB3">
        <w:tc>
          <w:tcPr>
            <w:tcW w:w="2178" w:type="dxa"/>
          </w:tcPr>
          <w:p w14:paraId="0FDCE664" w14:textId="77777777" w:rsidR="005B3F47" w:rsidRDefault="005B3F47" w:rsidP="00572AB3">
            <w:pPr>
              <w:jc w:val="center"/>
            </w:pPr>
            <w:r>
              <w:t>5.2</w:t>
            </w:r>
          </w:p>
        </w:tc>
        <w:tc>
          <w:tcPr>
            <w:tcW w:w="7398" w:type="dxa"/>
          </w:tcPr>
          <w:p w14:paraId="287F4B38" w14:textId="77777777"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previous page</w:t>
            </w:r>
          </w:p>
          <w:p w14:paraId="3675625C" w14:textId="77777777" w:rsidR="005B3F47" w:rsidRDefault="005B3F47" w:rsidP="00572AB3"/>
        </w:tc>
      </w:tr>
      <w:tr w:rsidR="005B3F47" w14:paraId="56058CD3" w14:textId="77777777" w:rsidTr="00572AB3">
        <w:tc>
          <w:tcPr>
            <w:tcW w:w="2178" w:type="dxa"/>
          </w:tcPr>
          <w:p w14:paraId="701874EB" w14:textId="77777777" w:rsidR="005B3F47" w:rsidRDefault="005B3F47" w:rsidP="00572AB3">
            <w:pPr>
              <w:jc w:val="center"/>
            </w:pPr>
            <w:r>
              <w:t>5.3</w:t>
            </w:r>
          </w:p>
        </w:tc>
        <w:tc>
          <w:tcPr>
            <w:tcW w:w="7398" w:type="dxa"/>
          </w:tcPr>
          <w:p w14:paraId="754A3CED" w14:textId="77777777"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14:paraId="3C103D1E" w14:textId="77777777" w:rsidR="005B3F47" w:rsidRDefault="005B3F47" w:rsidP="00572AB3"/>
        </w:tc>
      </w:tr>
      <w:tr w:rsidR="005B3F47" w14:paraId="3522C79C" w14:textId="77777777" w:rsidTr="00572AB3">
        <w:tc>
          <w:tcPr>
            <w:tcW w:w="2178" w:type="dxa"/>
          </w:tcPr>
          <w:p w14:paraId="2DF86E31" w14:textId="77777777" w:rsidR="005B3F47" w:rsidRDefault="005B3F47" w:rsidP="00572AB3">
            <w:pPr>
              <w:jc w:val="center"/>
            </w:pPr>
            <w:r>
              <w:t>5.4</w:t>
            </w:r>
          </w:p>
        </w:tc>
        <w:tc>
          <w:tcPr>
            <w:tcW w:w="7398" w:type="dxa"/>
          </w:tcPr>
          <w:p w14:paraId="2EA82B16"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0489CA4E" w14:textId="77777777" w:rsidR="005B3F47" w:rsidRDefault="005B3F47" w:rsidP="00572AB3"/>
        </w:tc>
      </w:tr>
      <w:tr w:rsidR="005B3F47" w14:paraId="4062AE5E" w14:textId="77777777" w:rsidTr="00572AB3">
        <w:tc>
          <w:tcPr>
            <w:tcW w:w="2178" w:type="dxa"/>
          </w:tcPr>
          <w:p w14:paraId="12508B22" w14:textId="77777777" w:rsidR="005B3F47" w:rsidRDefault="005B3F47" w:rsidP="00572AB3">
            <w:pPr>
              <w:jc w:val="center"/>
            </w:pPr>
            <w:r>
              <w:t>6.1</w:t>
            </w:r>
          </w:p>
        </w:tc>
        <w:tc>
          <w:tcPr>
            <w:tcW w:w="7398" w:type="dxa"/>
          </w:tcPr>
          <w:p w14:paraId="36F65A90" w14:textId="77777777" w:rsidR="005B3F47" w:rsidRDefault="005B3F47" w:rsidP="00572AB3">
            <w:pPr>
              <w:autoSpaceDE w:val="0"/>
              <w:autoSpaceDN w:val="0"/>
              <w:adjustRightInd w:val="0"/>
              <w:spacing w:line="288" w:lineRule="auto"/>
              <w:rPr>
                <w:rFonts w:cs="Arial"/>
                <w:color w:val="000000"/>
              </w:rPr>
            </w:pPr>
            <w:r>
              <w:rPr>
                <w:rFonts w:cs="Arial"/>
                <w:color w:val="000000"/>
              </w:rPr>
              <w:t>Press ‘Deliver Notifications’ button to deliver the notifications and proceed</w:t>
            </w:r>
          </w:p>
          <w:p w14:paraId="23FD1D88" w14:textId="77777777" w:rsidR="005B3F47" w:rsidRDefault="005B3F47" w:rsidP="00572AB3"/>
        </w:tc>
      </w:tr>
      <w:tr w:rsidR="005B3F47" w14:paraId="6DD63762" w14:textId="77777777" w:rsidTr="00572AB3">
        <w:tc>
          <w:tcPr>
            <w:tcW w:w="2178" w:type="dxa"/>
          </w:tcPr>
          <w:p w14:paraId="24C81C53" w14:textId="77777777" w:rsidR="005B3F47" w:rsidRDefault="005B3F47" w:rsidP="00572AB3">
            <w:pPr>
              <w:jc w:val="center"/>
            </w:pPr>
            <w:r>
              <w:t>6.2</w:t>
            </w:r>
          </w:p>
        </w:tc>
        <w:tc>
          <w:tcPr>
            <w:tcW w:w="7398" w:type="dxa"/>
          </w:tcPr>
          <w:p w14:paraId="2BF35D44" w14:textId="77777777"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14:paraId="324DCDA0" w14:textId="77777777" w:rsidR="005B3F47" w:rsidRDefault="005B3F47" w:rsidP="00572AB3"/>
        </w:tc>
      </w:tr>
      <w:tr w:rsidR="005B3F47" w14:paraId="2F3B0F03" w14:textId="77777777" w:rsidTr="00572AB3">
        <w:tc>
          <w:tcPr>
            <w:tcW w:w="2178" w:type="dxa"/>
          </w:tcPr>
          <w:p w14:paraId="4E1796A6" w14:textId="77777777" w:rsidR="005B3F47" w:rsidRDefault="005B3F47" w:rsidP="00572AB3">
            <w:pPr>
              <w:jc w:val="center"/>
            </w:pPr>
            <w:r>
              <w:t>6.3</w:t>
            </w:r>
          </w:p>
        </w:tc>
        <w:tc>
          <w:tcPr>
            <w:tcW w:w="7398" w:type="dxa"/>
          </w:tcPr>
          <w:p w14:paraId="79FB3571" w14:textId="77777777"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14:paraId="353E39C5" w14:textId="77777777" w:rsidR="005B3F47" w:rsidRDefault="005B3F47" w:rsidP="00572AB3"/>
        </w:tc>
      </w:tr>
      <w:tr w:rsidR="005B3F47" w14:paraId="18893D0A" w14:textId="77777777" w:rsidTr="00572AB3">
        <w:tc>
          <w:tcPr>
            <w:tcW w:w="2178" w:type="dxa"/>
          </w:tcPr>
          <w:p w14:paraId="07BBB4C5" w14:textId="77777777" w:rsidR="005B3F47" w:rsidRDefault="005B3F47" w:rsidP="00572AB3">
            <w:pPr>
              <w:jc w:val="center"/>
            </w:pPr>
            <w:r>
              <w:t>6.4</w:t>
            </w:r>
          </w:p>
        </w:tc>
        <w:tc>
          <w:tcPr>
            <w:tcW w:w="7398" w:type="dxa"/>
          </w:tcPr>
          <w:p w14:paraId="47129267"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2E875309" w14:textId="77777777" w:rsidR="005B3F47" w:rsidRDefault="005B3F47" w:rsidP="00572AB3"/>
        </w:tc>
      </w:tr>
      <w:tr w:rsidR="005B3F47" w14:paraId="5171B863" w14:textId="77777777" w:rsidTr="00572AB3">
        <w:tc>
          <w:tcPr>
            <w:tcW w:w="2178" w:type="dxa"/>
          </w:tcPr>
          <w:p w14:paraId="63F76805" w14:textId="77777777" w:rsidR="005B3F47" w:rsidRDefault="005B3F47" w:rsidP="00572AB3">
            <w:pPr>
              <w:jc w:val="center"/>
            </w:pPr>
            <w:r>
              <w:t>7</w:t>
            </w:r>
          </w:p>
        </w:tc>
        <w:tc>
          <w:tcPr>
            <w:tcW w:w="7398" w:type="dxa"/>
          </w:tcPr>
          <w:p w14:paraId="255E7B48" w14:textId="77777777" w:rsidR="005B3F47" w:rsidRDefault="005B3F47" w:rsidP="00572AB3">
            <w:pPr>
              <w:autoSpaceDE w:val="0"/>
              <w:autoSpaceDN w:val="0"/>
              <w:adjustRightInd w:val="0"/>
              <w:spacing w:line="288" w:lineRule="auto"/>
              <w:rPr>
                <w:rFonts w:cs="Arial"/>
                <w:color w:val="000000"/>
              </w:rPr>
            </w:pPr>
            <w:r>
              <w:rPr>
                <w:rFonts w:cs="Arial"/>
                <w:color w:val="000000"/>
              </w:rPr>
              <w:t>After acknowledging/ delivering  to the sites, “Country Acknowledgements” tab provides status</w:t>
            </w:r>
          </w:p>
          <w:p w14:paraId="34AC4F7A" w14:textId="77777777" w:rsidR="005B3F47" w:rsidRDefault="005B3F47" w:rsidP="00572AB3"/>
        </w:tc>
      </w:tr>
    </w:tbl>
    <w:p w14:paraId="12BB893B" w14:textId="77777777" w:rsidR="005B3F47" w:rsidRDefault="005B3F47" w:rsidP="005B3F47"/>
    <w:p w14:paraId="3F8C590D" w14:textId="77777777" w:rsidR="005B3F47" w:rsidRDefault="005B3F47" w:rsidP="005B3F47">
      <w:pPr>
        <w:pStyle w:val="BodyText"/>
        <w:rPr>
          <w:lang w:eastAsia="x-none"/>
        </w:rPr>
      </w:pPr>
    </w:p>
    <w:p w14:paraId="06411F8B" w14:textId="77777777" w:rsidR="005B3F47" w:rsidRPr="00C12CD2" w:rsidRDefault="005B3F47" w:rsidP="005B3F47">
      <w:pPr>
        <w:pStyle w:val="Heading4"/>
        <w:numPr>
          <w:ilvl w:val="0"/>
          <w:numId w:val="0"/>
        </w:numPr>
        <w:rPr>
          <w:i w:val="0"/>
          <w:u w:val="single"/>
          <w:lang w:val="en-US"/>
        </w:rPr>
      </w:pPr>
      <w:r w:rsidRPr="00C12CD2">
        <w:rPr>
          <w:i w:val="0"/>
          <w:u w:val="single"/>
          <w:lang w:val="en-US"/>
        </w:rPr>
        <w:t>Component Description</w:t>
      </w:r>
    </w:p>
    <w:p w14:paraId="0B63C67B" w14:textId="77777777" w:rsidR="005B3F47" w:rsidRDefault="005B3F47" w:rsidP="005B3F47">
      <w:pPr>
        <w:rPr>
          <w:lang w:eastAsia="x-none"/>
        </w:rPr>
      </w:pPr>
      <w:r>
        <w:rPr>
          <w:lang w:eastAsia="x-none"/>
        </w:rPr>
        <w:t>Please refer following document for more description about classes, methods and models involved in Safety Notification.</w:t>
      </w:r>
    </w:p>
    <w:p w14:paraId="0DC20BE4" w14:textId="77777777" w:rsidR="005B3F47" w:rsidRPr="0085198E" w:rsidRDefault="005B3F47" w:rsidP="005B3F47">
      <w:pPr>
        <w:rPr>
          <w:lang w:eastAsia="x-none"/>
        </w:rPr>
      </w:pPr>
      <w:r>
        <w:rPr>
          <w:lang w:eastAsia="x-none"/>
        </w:rPr>
        <w:object w:dxaOrig="1550" w:dyaOrig="991" w14:anchorId="23CCF588">
          <v:shape id="_x0000_i1052" type="#_x0000_t75" style="width:77.5pt;height:49.5pt" o:ole="">
            <v:imagedata r:id="rId73" o:title=""/>
          </v:shape>
          <o:OLEObject Type="Embed" ProgID="Word.Document.12" ShapeID="_x0000_i1052" DrawAspect="Icon" ObjectID="_1450521368" r:id="rId74">
            <o:FieldCodes>\s</o:FieldCodes>
          </o:OLEObject>
        </w:object>
      </w:r>
    </w:p>
    <w:p w14:paraId="684EEDF0" w14:textId="77777777" w:rsidR="005B3F47" w:rsidRDefault="005B3F47" w:rsidP="005B3F47">
      <w:pPr>
        <w:pStyle w:val="Heading4"/>
        <w:ind w:left="360"/>
        <w:rPr>
          <w:i w:val="0"/>
          <w:lang w:val="en-US"/>
        </w:rPr>
      </w:pPr>
      <w:r w:rsidRPr="0065110F">
        <w:rPr>
          <w:i w:val="0"/>
        </w:rPr>
        <w:t>Service APIs</w:t>
      </w:r>
    </w:p>
    <w:p w14:paraId="370AEE4C" w14:textId="77777777" w:rsidR="005B3F47" w:rsidRPr="00047700" w:rsidRDefault="005B3F47" w:rsidP="005B3F47">
      <w:pPr>
        <w:pStyle w:val="BodyText"/>
        <w:rPr>
          <w:lang w:eastAsia="x-none"/>
        </w:rPr>
      </w:pPr>
      <w:r>
        <w:rPr>
          <w:lang w:eastAsia="x-none"/>
        </w:rPr>
        <w:t>No service is used in the system.</w:t>
      </w:r>
    </w:p>
    <w:p w14:paraId="3964B8D8" w14:textId="77777777" w:rsidR="005B3F47" w:rsidRPr="00047700" w:rsidRDefault="005B3F47" w:rsidP="005B3F47">
      <w:pPr>
        <w:pStyle w:val="Heading4"/>
        <w:ind w:left="360"/>
      </w:pPr>
      <w:r>
        <w:t>Database and Data Requirements</w:t>
      </w:r>
    </w:p>
    <w:p w14:paraId="68140B23" w14:textId="77777777" w:rsidR="005B3F47" w:rsidRPr="001E2AEC" w:rsidRDefault="005B3F47" w:rsidP="005B3F47">
      <w:pPr>
        <w:pStyle w:val="BodyText"/>
        <w:rPr>
          <w:lang w:eastAsia="x-none"/>
        </w:rPr>
      </w:pPr>
    </w:p>
    <w:p w14:paraId="63FC214B" w14:textId="77777777" w:rsidR="005B3F47" w:rsidRDefault="005B3F47" w:rsidP="005B3F47">
      <w:pPr>
        <w:pStyle w:val="Heading5"/>
      </w:pPr>
      <w:r>
        <w:lastRenderedPageBreak/>
        <w:t>Database ER Diagram</w:t>
      </w:r>
    </w:p>
    <w:p w14:paraId="5A962372" w14:textId="77777777" w:rsidR="005B3F47" w:rsidRPr="0079789D" w:rsidRDefault="005B3F47" w:rsidP="005B3F47">
      <w:pPr>
        <w:pStyle w:val="BodyText"/>
        <w:rPr>
          <w:lang w:eastAsia="x-none"/>
        </w:rPr>
      </w:pPr>
      <w:r>
        <w:object w:dxaOrig="14889" w:dyaOrig="16779" w14:anchorId="08F41BE1">
          <v:shape id="_x0000_i1053" type="#_x0000_t75" style="width:493pt;height:414.5pt" o:ole="">
            <v:imagedata r:id="rId75" o:title=""/>
          </v:shape>
          <o:OLEObject Type="Embed" ProgID="Visio.Drawing.11" ShapeID="_x0000_i1053" DrawAspect="Content" ObjectID="_1450521369" r:id="rId76"/>
        </w:object>
      </w:r>
    </w:p>
    <w:p w14:paraId="4CDAA727" w14:textId="77777777" w:rsidR="005B3F47" w:rsidRDefault="005B3F47" w:rsidP="005B3F47">
      <w:pPr>
        <w:pStyle w:val="BodyText"/>
        <w:rPr>
          <w:lang w:eastAsia="x-none"/>
        </w:rPr>
      </w:pPr>
    </w:p>
    <w:p w14:paraId="7B4B5BBB" w14:textId="77777777" w:rsidR="005B3F47" w:rsidRDefault="005B3F47" w:rsidP="005B3F47">
      <w:pPr>
        <w:pStyle w:val="BodyText"/>
        <w:rPr>
          <w:lang w:eastAsia="x-none"/>
        </w:rPr>
      </w:pPr>
    </w:p>
    <w:p w14:paraId="150B099A" w14:textId="77777777" w:rsidR="005B3F47" w:rsidRDefault="005B3F47" w:rsidP="005B3F47">
      <w:pPr>
        <w:pStyle w:val="BodyText"/>
        <w:rPr>
          <w:color w:val="1F497D" w:themeColor="text2"/>
          <w:u w:val="single"/>
          <w:lang w:eastAsia="x-none"/>
        </w:rPr>
      </w:pPr>
      <w:r w:rsidRPr="003125F5">
        <w:rPr>
          <w:color w:val="1F497D" w:themeColor="text2"/>
          <w:u w:val="single"/>
          <w:lang w:eastAsia="x-none"/>
        </w:rPr>
        <w:t>Database table description</w:t>
      </w:r>
    </w:p>
    <w:p w14:paraId="637C0560" w14:textId="77777777" w:rsidR="005B3F47" w:rsidRDefault="005B3F47" w:rsidP="005B3F47">
      <w:pPr>
        <w:pStyle w:val="BodyText"/>
        <w:rPr>
          <w:lang w:eastAsia="x-none"/>
        </w:rPr>
      </w:pPr>
      <w:r>
        <w:rPr>
          <w:lang w:eastAsia="x-none"/>
        </w:rPr>
        <w:t>For t</w:t>
      </w:r>
      <w:r w:rsidR="005F3C96">
        <w:rPr>
          <w:lang w:eastAsia="x-none"/>
        </w:rPr>
        <w:t>able description refer Appendix3</w:t>
      </w:r>
      <w:r>
        <w:rPr>
          <w:lang w:eastAsia="x-none"/>
        </w:rPr>
        <w:t>.</w:t>
      </w:r>
    </w:p>
    <w:p w14:paraId="27E72911" w14:textId="77777777" w:rsidR="005B3F47" w:rsidRDefault="005B3F47" w:rsidP="005B3F47">
      <w:pPr>
        <w:pStyle w:val="Heading4"/>
        <w:ind w:left="360"/>
        <w:rPr>
          <w:lang w:val="en-US"/>
        </w:rPr>
      </w:pPr>
      <w:r>
        <w:t xml:space="preserve">Project Structure </w:t>
      </w:r>
    </w:p>
    <w:p w14:paraId="6A1F27F2" w14:textId="77777777" w:rsidR="005B3F47" w:rsidRPr="008E144D" w:rsidRDefault="005B3F47" w:rsidP="005B3F47">
      <w:pPr>
        <w:pStyle w:val="BodyText"/>
        <w:rPr>
          <w:lang w:eastAsia="x-none"/>
        </w:rPr>
      </w:pPr>
      <w:r>
        <w:rPr>
          <w:lang w:eastAsia="x-none"/>
        </w:rPr>
        <w:t>For project structure refer section 4.4</w:t>
      </w:r>
    </w:p>
    <w:p w14:paraId="484C66A6" w14:textId="77777777" w:rsidR="005B3F47" w:rsidRDefault="005B3F47" w:rsidP="005B3F47">
      <w:pPr>
        <w:pStyle w:val="Heading4"/>
        <w:ind w:left="360"/>
        <w:rPr>
          <w:i w:val="0"/>
          <w:lang w:val="en-US"/>
        </w:rPr>
      </w:pPr>
      <w:r w:rsidRPr="002B38BA">
        <w:rPr>
          <w:i w:val="0"/>
        </w:rPr>
        <w:t>Deployment/Setup Requirement</w:t>
      </w:r>
    </w:p>
    <w:p w14:paraId="360AD22F" w14:textId="77777777" w:rsidR="005B3F47" w:rsidRPr="002B0F06" w:rsidRDefault="005B3F47" w:rsidP="005B3F47">
      <w:pPr>
        <w:pStyle w:val="BodyText"/>
        <w:rPr>
          <w:lang w:eastAsia="x-none"/>
        </w:rPr>
      </w:pPr>
      <w:r>
        <w:rPr>
          <w:lang w:eastAsia="x-none"/>
        </w:rPr>
        <w:t>For deployment and setup refer document from section 4.3</w:t>
      </w:r>
    </w:p>
    <w:p w14:paraId="582E33C8" w14:textId="77777777" w:rsidR="005B3F47" w:rsidRDefault="005B3F47" w:rsidP="005B3F47">
      <w:pPr>
        <w:pStyle w:val="Heading4"/>
        <w:ind w:left="360"/>
        <w:rPr>
          <w:i w:val="0"/>
          <w:lang w:val="en-US"/>
        </w:rPr>
      </w:pPr>
      <w:r w:rsidRPr="00764FD4">
        <w:rPr>
          <w:i w:val="0"/>
        </w:rPr>
        <w:lastRenderedPageBreak/>
        <w:t>Test Guidelines</w:t>
      </w:r>
    </w:p>
    <w:p w14:paraId="7F857045" w14:textId="77777777" w:rsidR="005B3F47" w:rsidRPr="005A261B" w:rsidRDefault="005B3F47" w:rsidP="005B3F47">
      <w:pPr>
        <w:pStyle w:val="BodyText"/>
        <w:rPr>
          <w:lang w:eastAsia="x-none"/>
        </w:rPr>
      </w:pPr>
      <w:r>
        <w:rPr>
          <w:lang w:eastAsia="x-none"/>
        </w:rPr>
        <w:t xml:space="preserve">Cucumber framework is used to test the </w:t>
      </w:r>
      <w:proofErr w:type="spellStart"/>
      <w:r>
        <w:rPr>
          <w:lang w:eastAsia="x-none"/>
        </w:rPr>
        <w:t>componenets</w:t>
      </w:r>
      <w:proofErr w:type="spellEnd"/>
      <w:r>
        <w:rPr>
          <w:lang w:eastAsia="x-none"/>
        </w:rPr>
        <w:t>.</w:t>
      </w:r>
    </w:p>
    <w:p w14:paraId="3D31077E" w14:textId="77777777" w:rsidR="005B3F47" w:rsidRDefault="005B3F47" w:rsidP="005B3F47">
      <w:pPr>
        <w:pStyle w:val="Heading4"/>
        <w:ind w:left="360"/>
        <w:rPr>
          <w:i w:val="0"/>
          <w:lang w:val="en-US"/>
        </w:rPr>
      </w:pPr>
      <w:r w:rsidRPr="0065110F">
        <w:rPr>
          <w:i w:val="0"/>
        </w:rPr>
        <w:t>Assumptions</w:t>
      </w:r>
    </w:p>
    <w:p w14:paraId="1CF95381" w14:textId="77777777" w:rsidR="005B3F47" w:rsidRPr="0068344B" w:rsidRDefault="005B3F47" w:rsidP="005B3F47">
      <w:pPr>
        <w:pStyle w:val="BodyText"/>
        <w:rPr>
          <w:lang w:eastAsia="x-none"/>
        </w:rPr>
      </w:pPr>
      <w:r>
        <w:rPr>
          <w:lang w:eastAsia="x-none"/>
        </w:rPr>
        <w:t xml:space="preserve">Each trial will have certain safety precautions and results. All these should be uploaded under </w:t>
      </w:r>
      <w:proofErr w:type="spellStart"/>
      <w:r>
        <w:rPr>
          <w:lang w:eastAsia="x-none"/>
        </w:rPr>
        <w:t>safty</w:t>
      </w:r>
      <w:proofErr w:type="spellEnd"/>
      <w:r>
        <w:rPr>
          <w:lang w:eastAsia="x-none"/>
        </w:rPr>
        <w:t xml:space="preserve"> notification section so that other users which are working on the same trial should be notified.</w:t>
      </w:r>
    </w:p>
    <w:p w14:paraId="24053077" w14:textId="77777777" w:rsidR="005B3F47" w:rsidRDefault="005B3F47" w:rsidP="005B3F47">
      <w:pPr>
        <w:pStyle w:val="Heading4"/>
        <w:ind w:left="360"/>
        <w:rPr>
          <w:i w:val="0"/>
          <w:lang w:val="en-US"/>
        </w:rPr>
      </w:pPr>
      <w:r w:rsidRPr="00764FD4">
        <w:rPr>
          <w:i w:val="0"/>
        </w:rPr>
        <w:t>Constraints</w:t>
      </w:r>
    </w:p>
    <w:p w14:paraId="76210C56" w14:textId="77777777" w:rsidR="005B3F47" w:rsidRDefault="005B3F47" w:rsidP="005B3F47">
      <w:pPr>
        <w:pStyle w:val="BodyText"/>
        <w:rPr>
          <w:lang w:eastAsia="x-none"/>
        </w:rPr>
      </w:pPr>
      <w:r>
        <w:rPr>
          <w:lang w:eastAsia="x-none"/>
        </w:rPr>
        <w:t>Global safety notification upload is done by users from Novartis head Quarter.</w:t>
      </w:r>
    </w:p>
    <w:p w14:paraId="6CE3278A" w14:textId="77777777" w:rsidR="005B3F47" w:rsidRDefault="005B3F47" w:rsidP="005B3F47">
      <w:pPr>
        <w:pStyle w:val="BodyText"/>
        <w:rPr>
          <w:lang w:eastAsia="x-none"/>
        </w:rPr>
      </w:pPr>
    </w:p>
    <w:p w14:paraId="6170D357" w14:textId="77777777" w:rsidR="005B3F47" w:rsidRPr="001B38F4" w:rsidRDefault="005B3F47" w:rsidP="005B3F47">
      <w:pPr>
        <w:pStyle w:val="BodyText"/>
        <w:rPr>
          <w:lang w:eastAsia="x-none"/>
        </w:rPr>
      </w:pPr>
      <w:r>
        <w:rPr>
          <w:lang w:eastAsia="x-none"/>
        </w:rPr>
        <w:t>CPO for each country is responsible for Local safety notifications for that country.</w:t>
      </w:r>
    </w:p>
    <w:p w14:paraId="40689456" w14:textId="77777777" w:rsidR="005B3F47" w:rsidRDefault="005B3F47" w:rsidP="005B3F47">
      <w:pPr>
        <w:pStyle w:val="Heading4"/>
        <w:ind w:left="360"/>
        <w:rPr>
          <w:i w:val="0"/>
          <w:lang w:val="en-US"/>
        </w:rPr>
      </w:pPr>
      <w:r w:rsidRPr="00764FD4">
        <w:rPr>
          <w:i w:val="0"/>
        </w:rPr>
        <w:t xml:space="preserve">Dependencies on other Subsystem </w:t>
      </w:r>
    </w:p>
    <w:p w14:paraId="070F7805" w14:textId="77777777" w:rsidR="005B3F47" w:rsidRDefault="005B3F47" w:rsidP="005B3F47">
      <w:pPr>
        <w:pStyle w:val="BodyText"/>
        <w:rPr>
          <w:lang w:eastAsia="x-none"/>
        </w:rPr>
      </w:pPr>
      <w:r>
        <w:rPr>
          <w:lang w:eastAsia="x-none"/>
        </w:rPr>
        <w:t>Safety Notification has Country, Site and Study level dependency.</w:t>
      </w:r>
    </w:p>
    <w:p w14:paraId="777C03F2" w14:textId="77777777" w:rsidR="005B3F47" w:rsidRPr="001E1426" w:rsidRDefault="005B3F47" w:rsidP="005B3F47">
      <w:pPr>
        <w:pStyle w:val="BodyText"/>
        <w:rPr>
          <w:lang w:eastAsia="x-none"/>
        </w:rPr>
      </w:pPr>
      <w:r>
        <w:rPr>
          <w:lang w:eastAsia="x-none"/>
        </w:rPr>
        <w:t>Admin creates Safety Notification versions and types so this system has dependency on Admin Dashboard system.</w:t>
      </w:r>
    </w:p>
    <w:p w14:paraId="6BB05A97" w14:textId="77777777" w:rsidR="005B3F47" w:rsidRPr="003A6455" w:rsidRDefault="005B3F47" w:rsidP="005B3F47">
      <w:pPr>
        <w:pStyle w:val="Heading4"/>
        <w:ind w:left="360"/>
        <w:rPr>
          <w:i w:val="0"/>
        </w:rPr>
      </w:pPr>
      <w:r w:rsidRPr="00764FD4">
        <w:rPr>
          <w:i w:val="0"/>
        </w:rPr>
        <w:t>Component Matrix</w:t>
      </w:r>
    </w:p>
    <w:tbl>
      <w:tblPr>
        <w:tblW w:w="989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6"/>
        <w:gridCol w:w="2394"/>
        <w:gridCol w:w="1440"/>
        <w:gridCol w:w="1440"/>
        <w:gridCol w:w="1440"/>
        <w:gridCol w:w="1440"/>
        <w:gridCol w:w="1250"/>
      </w:tblGrid>
      <w:tr w:rsidR="005B3F47" w:rsidRPr="000641D9" w14:paraId="18405229" w14:textId="77777777" w:rsidTr="00922672">
        <w:trPr>
          <w:tblHeader/>
        </w:trPr>
        <w:tc>
          <w:tcPr>
            <w:tcW w:w="486" w:type="dxa"/>
            <w:shd w:val="clear" w:color="auto" w:fill="D1F0FF"/>
            <w:hideMark/>
          </w:tcPr>
          <w:p w14:paraId="67904079" w14:textId="77777777" w:rsidR="005B3F47" w:rsidRPr="000641D9" w:rsidRDefault="005B3F47" w:rsidP="00572AB3">
            <w:pPr>
              <w:pStyle w:val="TableHeading"/>
            </w:pPr>
            <w:r w:rsidRPr="000641D9">
              <w:t>ID</w:t>
            </w:r>
          </w:p>
        </w:tc>
        <w:tc>
          <w:tcPr>
            <w:tcW w:w="2394" w:type="dxa"/>
            <w:shd w:val="clear" w:color="auto" w:fill="D1F0FF"/>
          </w:tcPr>
          <w:p w14:paraId="24065845" w14:textId="77777777" w:rsidR="005B3F47" w:rsidRPr="000641D9" w:rsidRDefault="005B3F47" w:rsidP="00572AB3">
            <w:pPr>
              <w:pStyle w:val="TableHeading"/>
            </w:pPr>
            <w:r w:rsidRPr="000641D9">
              <w:t>Name of Component</w:t>
            </w:r>
          </w:p>
        </w:tc>
        <w:tc>
          <w:tcPr>
            <w:tcW w:w="1440" w:type="dxa"/>
            <w:shd w:val="clear" w:color="auto" w:fill="D1F0FF"/>
            <w:hideMark/>
          </w:tcPr>
          <w:p w14:paraId="227521A4" w14:textId="77777777" w:rsidR="005B3F47" w:rsidRPr="000641D9" w:rsidRDefault="005B3F47" w:rsidP="00572AB3">
            <w:pPr>
              <w:pStyle w:val="TableHeading"/>
            </w:pPr>
            <w:r w:rsidRPr="000641D9">
              <w:t>Complexity</w:t>
            </w:r>
          </w:p>
        </w:tc>
        <w:tc>
          <w:tcPr>
            <w:tcW w:w="1440" w:type="dxa"/>
            <w:shd w:val="clear" w:color="auto" w:fill="D1F0FF"/>
            <w:hideMark/>
          </w:tcPr>
          <w:p w14:paraId="02984A80" w14:textId="77777777" w:rsidR="005B3F47" w:rsidRPr="000641D9" w:rsidRDefault="005B3F47" w:rsidP="00572AB3">
            <w:pPr>
              <w:pStyle w:val="TableHeading"/>
            </w:pPr>
            <w:r w:rsidRPr="000641D9">
              <w:t>Nature of Work</w:t>
            </w:r>
          </w:p>
        </w:tc>
        <w:tc>
          <w:tcPr>
            <w:tcW w:w="1440" w:type="dxa"/>
            <w:shd w:val="clear" w:color="auto" w:fill="D1F0FF"/>
          </w:tcPr>
          <w:p w14:paraId="276ED3A3" w14:textId="77777777" w:rsidR="005B3F47" w:rsidRPr="000641D9" w:rsidRDefault="005B3F47" w:rsidP="00572AB3">
            <w:pPr>
              <w:pStyle w:val="TableHeading"/>
            </w:pPr>
            <w:r w:rsidRPr="000641D9">
              <w:t>Dependency ID(s)</w:t>
            </w:r>
          </w:p>
        </w:tc>
        <w:tc>
          <w:tcPr>
            <w:tcW w:w="1440" w:type="dxa"/>
            <w:shd w:val="clear" w:color="auto" w:fill="D1F0FF"/>
          </w:tcPr>
          <w:p w14:paraId="61B9E477" w14:textId="77777777" w:rsidR="005B3F47" w:rsidRPr="000641D9" w:rsidRDefault="005B3F47" w:rsidP="00572AB3">
            <w:pPr>
              <w:pStyle w:val="TableHeading"/>
            </w:pPr>
            <w:r w:rsidRPr="000641D9">
              <w:t>Dependency Type</w:t>
            </w:r>
          </w:p>
        </w:tc>
        <w:tc>
          <w:tcPr>
            <w:tcW w:w="1250" w:type="dxa"/>
            <w:shd w:val="clear" w:color="auto" w:fill="D1F0FF"/>
          </w:tcPr>
          <w:p w14:paraId="337E8851" w14:textId="77777777" w:rsidR="005B3F47" w:rsidRPr="000641D9" w:rsidRDefault="005B3F47" w:rsidP="00572AB3">
            <w:pPr>
              <w:pStyle w:val="TableHeading"/>
            </w:pPr>
            <w:r w:rsidRPr="000641D9">
              <w:t>Comments</w:t>
            </w:r>
          </w:p>
        </w:tc>
      </w:tr>
      <w:tr w:rsidR="005B3F47" w:rsidRPr="00D7033E" w14:paraId="1C68E82B" w14:textId="77777777" w:rsidTr="00922672">
        <w:tc>
          <w:tcPr>
            <w:tcW w:w="486" w:type="dxa"/>
            <w:shd w:val="clear" w:color="auto" w:fill="FFFFFF"/>
            <w:hideMark/>
          </w:tcPr>
          <w:p w14:paraId="769CB45A" w14:textId="77777777" w:rsidR="005B3F47" w:rsidRPr="00D7033E" w:rsidRDefault="005B3F47" w:rsidP="00572AB3">
            <w:pPr>
              <w:pStyle w:val="TableCellBody"/>
            </w:pPr>
            <w:r>
              <w:t>1</w:t>
            </w:r>
          </w:p>
        </w:tc>
        <w:tc>
          <w:tcPr>
            <w:tcW w:w="2394" w:type="dxa"/>
            <w:shd w:val="clear" w:color="auto" w:fill="FFFFFF"/>
          </w:tcPr>
          <w:p w14:paraId="74BFC924" w14:textId="77777777" w:rsidR="00572AB3" w:rsidRDefault="005B3F47" w:rsidP="00572AB3">
            <w:pPr>
              <w:pStyle w:val="TableCellBody"/>
            </w:pPr>
            <w:proofErr w:type="spellStart"/>
            <w:r>
              <w:t>SafetNotifications</w:t>
            </w:r>
            <w:proofErr w:type="spellEnd"/>
          </w:p>
          <w:p w14:paraId="7C94725F" w14:textId="77777777" w:rsidR="005B3F47" w:rsidRPr="002D7C98" w:rsidRDefault="005B3F47" w:rsidP="00572AB3">
            <w:pPr>
              <w:pStyle w:val="TableCellBody"/>
            </w:pPr>
            <w:r>
              <w:t>Controller</w:t>
            </w:r>
          </w:p>
        </w:tc>
        <w:tc>
          <w:tcPr>
            <w:tcW w:w="1440" w:type="dxa"/>
            <w:shd w:val="clear" w:color="auto" w:fill="FFFFFF"/>
            <w:hideMark/>
          </w:tcPr>
          <w:p w14:paraId="65F48FEF" w14:textId="77777777" w:rsidR="005B3F47" w:rsidRPr="00D7033E" w:rsidRDefault="005B3F47" w:rsidP="00572AB3">
            <w:pPr>
              <w:pStyle w:val="TableCellBody"/>
            </w:pPr>
            <w:r>
              <w:t>Normal</w:t>
            </w:r>
          </w:p>
        </w:tc>
        <w:tc>
          <w:tcPr>
            <w:tcW w:w="1440" w:type="dxa"/>
            <w:shd w:val="clear" w:color="auto" w:fill="FFFFFF"/>
            <w:hideMark/>
          </w:tcPr>
          <w:p w14:paraId="7242B38A" w14:textId="77777777" w:rsidR="005B3F47" w:rsidRPr="00D7033E" w:rsidRDefault="005B3F47" w:rsidP="00572AB3">
            <w:pPr>
              <w:pStyle w:val="TableCellBody"/>
            </w:pPr>
          </w:p>
        </w:tc>
        <w:tc>
          <w:tcPr>
            <w:tcW w:w="1440" w:type="dxa"/>
            <w:shd w:val="clear" w:color="auto" w:fill="FFFFFF"/>
          </w:tcPr>
          <w:p w14:paraId="03EEAEAC" w14:textId="77777777" w:rsidR="005B3F47" w:rsidRPr="00D7033E" w:rsidRDefault="005B3F47" w:rsidP="00572AB3">
            <w:pPr>
              <w:pStyle w:val="TableCellBody"/>
            </w:pPr>
          </w:p>
        </w:tc>
        <w:tc>
          <w:tcPr>
            <w:tcW w:w="1440" w:type="dxa"/>
            <w:shd w:val="clear" w:color="auto" w:fill="FFFFFF"/>
          </w:tcPr>
          <w:p w14:paraId="76AFA192" w14:textId="77777777" w:rsidR="005B3F47" w:rsidRPr="00D7033E" w:rsidRDefault="005B3F47" w:rsidP="00572AB3">
            <w:pPr>
              <w:pStyle w:val="TableCellBody"/>
            </w:pPr>
          </w:p>
        </w:tc>
        <w:tc>
          <w:tcPr>
            <w:tcW w:w="1250" w:type="dxa"/>
            <w:shd w:val="clear" w:color="auto" w:fill="FFFFFF"/>
          </w:tcPr>
          <w:p w14:paraId="4AD65ADF" w14:textId="77777777" w:rsidR="005B3F47" w:rsidRPr="00D7033E" w:rsidRDefault="005B3F47" w:rsidP="00572AB3">
            <w:pPr>
              <w:pStyle w:val="TableCellBody"/>
            </w:pPr>
          </w:p>
        </w:tc>
      </w:tr>
      <w:tr w:rsidR="005B3F47" w:rsidRPr="00D7033E" w14:paraId="2F9D600B" w14:textId="77777777" w:rsidTr="00922672">
        <w:tc>
          <w:tcPr>
            <w:tcW w:w="486" w:type="dxa"/>
            <w:shd w:val="clear" w:color="auto" w:fill="FFFFFF"/>
          </w:tcPr>
          <w:p w14:paraId="7F9F7436" w14:textId="77777777" w:rsidR="005B3F47" w:rsidRPr="00D7033E" w:rsidRDefault="005B3F47" w:rsidP="00572AB3">
            <w:pPr>
              <w:pStyle w:val="TableCellBody"/>
            </w:pPr>
            <w:r>
              <w:t>2</w:t>
            </w:r>
          </w:p>
        </w:tc>
        <w:tc>
          <w:tcPr>
            <w:tcW w:w="2394" w:type="dxa"/>
            <w:shd w:val="clear" w:color="auto" w:fill="FFFFFF"/>
          </w:tcPr>
          <w:p w14:paraId="233A3D78" w14:textId="77777777" w:rsidR="00572AB3" w:rsidRDefault="005B3F47" w:rsidP="00572AB3">
            <w:pPr>
              <w:rPr>
                <w:rFonts w:cs="Arial"/>
              </w:rPr>
            </w:pPr>
            <w:proofErr w:type="spellStart"/>
            <w:r w:rsidRPr="00497696">
              <w:rPr>
                <w:rFonts w:cs="Arial"/>
              </w:rPr>
              <w:t>CpoDeliveryException</w:t>
            </w:r>
            <w:proofErr w:type="spellEnd"/>
          </w:p>
          <w:p w14:paraId="0C54F632" w14:textId="77777777" w:rsidR="005B3F47" w:rsidRPr="00497696" w:rsidRDefault="005B3F47" w:rsidP="00572AB3">
            <w:pPr>
              <w:rPr>
                <w:rFonts w:cs="Arial"/>
              </w:rPr>
            </w:pPr>
            <w:proofErr w:type="spellStart"/>
            <w:r w:rsidRPr="00497696">
              <w:rPr>
                <w:rFonts w:cs="Arial"/>
              </w:rPr>
              <w:t>ColumnsP</w:t>
            </w:r>
            <w:r w:rsidR="00572AB3">
              <w:rPr>
                <w:rFonts w:cs="Arial"/>
              </w:rPr>
              <w:t>r</w:t>
            </w:r>
            <w:r w:rsidRPr="00497696">
              <w:rPr>
                <w:rFonts w:cs="Arial"/>
              </w:rPr>
              <w:t>esenter</w:t>
            </w:r>
            <w:proofErr w:type="spellEnd"/>
          </w:p>
        </w:tc>
        <w:tc>
          <w:tcPr>
            <w:tcW w:w="1440" w:type="dxa"/>
            <w:shd w:val="clear" w:color="auto" w:fill="FFFFFF"/>
          </w:tcPr>
          <w:p w14:paraId="32758839" w14:textId="77777777" w:rsidR="005B3F47" w:rsidRPr="00D7033E" w:rsidRDefault="005B3F47" w:rsidP="00572AB3">
            <w:pPr>
              <w:pStyle w:val="TableCellBody"/>
            </w:pPr>
            <w:r>
              <w:t>Normal</w:t>
            </w:r>
          </w:p>
        </w:tc>
        <w:tc>
          <w:tcPr>
            <w:tcW w:w="1440" w:type="dxa"/>
            <w:shd w:val="clear" w:color="auto" w:fill="FFFFFF"/>
          </w:tcPr>
          <w:p w14:paraId="61F7C50D" w14:textId="77777777" w:rsidR="005B3F47" w:rsidRPr="00D7033E" w:rsidRDefault="005B3F47" w:rsidP="00572AB3">
            <w:pPr>
              <w:pStyle w:val="TableCellBody"/>
            </w:pPr>
          </w:p>
        </w:tc>
        <w:tc>
          <w:tcPr>
            <w:tcW w:w="1440" w:type="dxa"/>
            <w:shd w:val="clear" w:color="auto" w:fill="FFFFFF"/>
          </w:tcPr>
          <w:p w14:paraId="794F7576" w14:textId="77777777" w:rsidR="005B3F47" w:rsidRPr="00D7033E" w:rsidRDefault="005B3F47" w:rsidP="00572AB3">
            <w:pPr>
              <w:pStyle w:val="TableCellBody"/>
            </w:pPr>
          </w:p>
        </w:tc>
        <w:tc>
          <w:tcPr>
            <w:tcW w:w="1440" w:type="dxa"/>
            <w:shd w:val="clear" w:color="auto" w:fill="FFFFFF"/>
          </w:tcPr>
          <w:p w14:paraId="785A25BA" w14:textId="77777777" w:rsidR="005B3F47" w:rsidRPr="00D7033E" w:rsidRDefault="005B3F47" w:rsidP="00572AB3">
            <w:pPr>
              <w:pStyle w:val="TableCellBody"/>
            </w:pPr>
          </w:p>
        </w:tc>
        <w:tc>
          <w:tcPr>
            <w:tcW w:w="1250" w:type="dxa"/>
            <w:shd w:val="clear" w:color="auto" w:fill="FFFFFF"/>
          </w:tcPr>
          <w:p w14:paraId="35664622" w14:textId="77777777" w:rsidR="005B3F47" w:rsidRPr="00D7033E" w:rsidRDefault="005B3F47" w:rsidP="00572AB3">
            <w:pPr>
              <w:pStyle w:val="TableCellBody"/>
            </w:pPr>
          </w:p>
        </w:tc>
      </w:tr>
      <w:tr w:rsidR="005B3F47" w:rsidRPr="00D7033E" w14:paraId="4736CBA7" w14:textId="77777777" w:rsidTr="00922672">
        <w:tc>
          <w:tcPr>
            <w:tcW w:w="486" w:type="dxa"/>
            <w:shd w:val="clear" w:color="auto" w:fill="FFFFFF"/>
          </w:tcPr>
          <w:p w14:paraId="437A49BB" w14:textId="77777777" w:rsidR="005B3F47" w:rsidRPr="00D7033E" w:rsidRDefault="005B3F47" w:rsidP="00572AB3">
            <w:pPr>
              <w:pStyle w:val="TableCellBody"/>
            </w:pPr>
            <w:r>
              <w:t>3</w:t>
            </w:r>
          </w:p>
        </w:tc>
        <w:tc>
          <w:tcPr>
            <w:tcW w:w="2394" w:type="dxa"/>
            <w:shd w:val="clear" w:color="auto" w:fill="FFFFFF"/>
          </w:tcPr>
          <w:p w14:paraId="456B6C91" w14:textId="77777777" w:rsidR="00572AB3" w:rsidRDefault="005B3F47" w:rsidP="00572AB3">
            <w:pPr>
              <w:rPr>
                <w:rFonts w:cs="Arial"/>
              </w:rPr>
            </w:pPr>
            <w:proofErr w:type="spellStart"/>
            <w:r w:rsidRPr="00497696">
              <w:rPr>
                <w:rFonts w:cs="Arial"/>
              </w:rPr>
              <w:t>SafetyNotifications</w:t>
            </w:r>
            <w:proofErr w:type="spellEnd"/>
          </w:p>
          <w:p w14:paraId="4530C427" w14:textId="77777777" w:rsidR="005B3F47" w:rsidRPr="00497696" w:rsidRDefault="005B3F47" w:rsidP="00572AB3">
            <w:pPr>
              <w:rPr>
                <w:rFonts w:cs="Arial"/>
              </w:rPr>
            </w:pPr>
            <w:proofErr w:type="spellStart"/>
            <w:r w:rsidRPr="00497696">
              <w:rPr>
                <w:rFonts w:cs="Arial"/>
              </w:rPr>
              <w:t>FiltersPresenter</w:t>
            </w:r>
            <w:proofErr w:type="spellEnd"/>
          </w:p>
        </w:tc>
        <w:tc>
          <w:tcPr>
            <w:tcW w:w="1440" w:type="dxa"/>
            <w:shd w:val="clear" w:color="auto" w:fill="FFFFFF"/>
          </w:tcPr>
          <w:p w14:paraId="7AE1DEF6" w14:textId="77777777" w:rsidR="005B3F47" w:rsidRPr="00D7033E" w:rsidRDefault="005B3F47" w:rsidP="00572AB3">
            <w:pPr>
              <w:pStyle w:val="TableCellBody"/>
            </w:pPr>
            <w:r>
              <w:t>Normal</w:t>
            </w:r>
          </w:p>
        </w:tc>
        <w:tc>
          <w:tcPr>
            <w:tcW w:w="1440" w:type="dxa"/>
            <w:shd w:val="clear" w:color="auto" w:fill="FFFFFF"/>
          </w:tcPr>
          <w:p w14:paraId="4633788E" w14:textId="77777777" w:rsidR="005B3F47" w:rsidRPr="00D7033E" w:rsidRDefault="005B3F47" w:rsidP="00572AB3">
            <w:pPr>
              <w:pStyle w:val="TableCellBody"/>
            </w:pPr>
          </w:p>
        </w:tc>
        <w:tc>
          <w:tcPr>
            <w:tcW w:w="1440" w:type="dxa"/>
            <w:shd w:val="clear" w:color="auto" w:fill="FFFFFF"/>
          </w:tcPr>
          <w:p w14:paraId="3FA4BCB9" w14:textId="77777777" w:rsidR="005B3F47" w:rsidRPr="00D7033E" w:rsidRDefault="005B3F47" w:rsidP="00572AB3">
            <w:pPr>
              <w:pStyle w:val="TableCellBody"/>
            </w:pPr>
          </w:p>
        </w:tc>
        <w:tc>
          <w:tcPr>
            <w:tcW w:w="1440" w:type="dxa"/>
            <w:shd w:val="clear" w:color="auto" w:fill="FFFFFF"/>
          </w:tcPr>
          <w:p w14:paraId="2DE8D695" w14:textId="77777777" w:rsidR="005B3F47" w:rsidRPr="00D7033E" w:rsidRDefault="005B3F47" w:rsidP="00572AB3">
            <w:pPr>
              <w:pStyle w:val="TableCellBody"/>
            </w:pPr>
          </w:p>
        </w:tc>
        <w:tc>
          <w:tcPr>
            <w:tcW w:w="1250" w:type="dxa"/>
            <w:shd w:val="clear" w:color="auto" w:fill="FFFFFF"/>
          </w:tcPr>
          <w:p w14:paraId="587CCFA5" w14:textId="77777777" w:rsidR="005B3F47" w:rsidRPr="00D7033E" w:rsidRDefault="005B3F47" w:rsidP="00572AB3">
            <w:pPr>
              <w:pStyle w:val="TableCellBody"/>
            </w:pPr>
          </w:p>
        </w:tc>
      </w:tr>
      <w:tr w:rsidR="005B3F47" w:rsidRPr="00D7033E" w14:paraId="40975F70" w14:textId="77777777" w:rsidTr="00922672">
        <w:tc>
          <w:tcPr>
            <w:tcW w:w="486" w:type="dxa"/>
            <w:shd w:val="clear" w:color="auto" w:fill="FFFFFF"/>
          </w:tcPr>
          <w:p w14:paraId="1C2F8FED" w14:textId="77777777" w:rsidR="005B3F47" w:rsidRPr="00D7033E" w:rsidRDefault="005B3F47" w:rsidP="00572AB3">
            <w:pPr>
              <w:pStyle w:val="TableCellBody"/>
            </w:pPr>
            <w:r>
              <w:t>4</w:t>
            </w:r>
          </w:p>
        </w:tc>
        <w:tc>
          <w:tcPr>
            <w:tcW w:w="2394" w:type="dxa"/>
            <w:shd w:val="clear" w:color="auto" w:fill="FFFFFF"/>
          </w:tcPr>
          <w:p w14:paraId="67B12ACC" w14:textId="77777777" w:rsidR="00572AB3" w:rsidRDefault="00572AB3" w:rsidP="00572AB3">
            <w:pPr>
              <w:rPr>
                <w:rFonts w:cs="Arial"/>
              </w:rPr>
            </w:pPr>
            <w:proofErr w:type="spellStart"/>
            <w:r>
              <w:rPr>
                <w:rFonts w:cs="Arial"/>
              </w:rPr>
              <w:t>SafetyNotification</w:t>
            </w:r>
            <w:proofErr w:type="spellEnd"/>
          </w:p>
          <w:p w14:paraId="12C3BAB0" w14:textId="77777777" w:rsidR="005B3F47" w:rsidRPr="00497696" w:rsidRDefault="005B3F47" w:rsidP="00572AB3">
            <w:pPr>
              <w:rPr>
                <w:rFonts w:cs="Arial"/>
              </w:rPr>
            </w:pPr>
            <w:proofErr w:type="spellStart"/>
            <w:r w:rsidRPr="00497696">
              <w:rPr>
                <w:rFonts w:cs="Arial"/>
              </w:rPr>
              <w:t>ShowPresenter</w:t>
            </w:r>
            <w:proofErr w:type="spellEnd"/>
          </w:p>
        </w:tc>
        <w:tc>
          <w:tcPr>
            <w:tcW w:w="1440" w:type="dxa"/>
            <w:shd w:val="clear" w:color="auto" w:fill="FFFFFF"/>
          </w:tcPr>
          <w:p w14:paraId="79DDBEF6" w14:textId="77777777" w:rsidR="005B3F47" w:rsidRPr="00D7033E" w:rsidRDefault="005B3F47" w:rsidP="00572AB3">
            <w:pPr>
              <w:pStyle w:val="TableCellBody"/>
            </w:pPr>
            <w:r>
              <w:t>Normal</w:t>
            </w:r>
          </w:p>
        </w:tc>
        <w:tc>
          <w:tcPr>
            <w:tcW w:w="1440" w:type="dxa"/>
            <w:shd w:val="clear" w:color="auto" w:fill="FFFFFF"/>
          </w:tcPr>
          <w:p w14:paraId="4AF3D914" w14:textId="77777777" w:rsidR="005B3F47" w:rsidRPr="00D7033E" w:rsidRDefault="005B3F47" w:rsidP="00572AB3">
            <w:pPr>
              <w:pStyle w:val="TableCellBody"/>
            </w:pPr>
          </w:p>
        </w:tc>
        <w:tc>
          <w:tcPr>
            <w:tcW w:w="1440" w:type="dxa"/>
            <w:shd w:val="clear" w:color="auto" w:fill="FFFFFF"/>
          </w:tcPr>
          <w:p w14:paraId="07DBBBE5" w14:textId="77777777" w:rsidR="005B3F47" w:rsidRPr="00D7033E" w:rsidRDefault="005B3F47" w:rsidP="00572AB3">
            <w:pPr>
              <w:pStyle w:val="TableCellBody"/>
            </w:pPr>
          </w:p>
        </w:tc>
        <w:tc>
          <w:tcPr>
            <w:tcW w:w="1440" w:type="dxa"/>
            <w:shd w:val="clear" w:color="auto" w:fill="FFFFFF"/>
          </w:tcPr>
          <w:p w14:paraId="13C3FBB0" w14:textId="77777777" w:rsidR="005B3F47" w:rsidRPr="00D7033E" w:rsidRDefault="005B3F47" w:rsidP="00572AB3">
            <w:pPr>
              <w:pStyle w:val="TableCellBody"/>
            </w:pPr>
          </w:p>
        </w:tc>
        <w:tc>
          <w:tcPr>
            <w:tcW w:w="1250" w:type="dxa"/>
            <w:shd w:val="clear" w:color="auto" w:fill="FFFFFF"/>
          </w:tcPr>
          <w:p w14:paraId="609B4AF4" w14:textId="77777777" w:rsidR="005B3F47" w:rsidRPr="00D7033E" w:rsidRDefault="005B3F47" w:rsidP="00572AB3">
            <w:pPr>
              <w:pStyle w:val="TableCellBody"/>
            </w:pPr>
          </w:p>
        </w:tc>
      </w:tr>
      <w:tr w:rsidR="005B3F47" w:rsidRPr="00D7033E" w14:paraId="0629C904" w14:textId="77777777" w:rsidTr="00922672">
        <w:tc>
          <w:tcPr>
            <w:tcW w:w="486" w:type="dxa"/>
            <w:shd w:val="clear" w:color="auto" w:fill="FFFFFF"/>
          </w:tcPr>
          <w:p w14:paraId="0A351BA4" w14:textId="77777777" w:rsidR="005B3F47" w:rsidRPr="00D7033E" w:rsidRDefault="005B3F47" w:rsidP="00572AB3">
            <w:pPr>
              <w:pStyle w:val="TableCellBody"/>
            </w:pPr>
            <w:r>
              <w:t>5</w:t>
            </w:r>
          </w:p>
        </w:tc>
        <w:tc>
          <w:tcPr>
            <w:tcW w:w="2394" w:type="dxa"/>
            <w:shd w:val="clear" w:color="auto" w:fill="FFFFFF"/>
          </w:tcPr>
          <w:p w14:paraId="32720EC9" w14:textId="77777777" w:rsidR="00572AB3" w:rsidRDefault="00572AB3" w:rsidP="00572AB3">
            <w:pPr>
              <w:rPr>
                <w:rFonts w:cs="Arial"/>
              </w:rPr>
            </w:pPr>
            <w:proofErr w:type="spellStart"/>
            <w:r>
              <w:rPr>
                <w:rFonts w:cs="Arial"/>
              </w:rPr>
              <w:t>SafetyNotificationsIndex</w:t>
            </w:r>
            <w:proofErr w:type="spellEnd"/>
          </w:p>
          <w:p w14:paraId="5CAE154D" w14:textId="77777777" w:rsidR="005B3F47" w:rsidRPr="00497696" w:rsidRDefault="005B3F47" w:rsidP="00572AB3">
            <w:pPr>
              <w:rPr>
                <w:rFonts w:cs="Arial"/>
              </w:rPr>
            </w:pPr>
            <w:proofErr w:type="spellStart"/>
            <w:r w:rsidRPr="00497696">
              <w:rPr>
                <w:rFonts w:cs="Arial"/>
              </w:rPr>
              <w:t>ColumnsPresenter</w:t>
            </w:r>
            <w:proofErr w:type="spellEnd"/>
          </w:p>
        </w:tc>
        <w:tc>
          <w:tcPr>
            <w:tcW w:w="1440" w:type="dxa"/>
            <w:shd w:val="clear" w:color="auto" w:fill="FFFFFF"/>
          </w:tcPr>
          <w:p w14:paraId="1D741479" w14:textId="77777777" w:rsidR="005B3F47" w:rsidRPr="00D7033E" w:rsidRDefault="005B3F47" w:rsidP="00572AB3">
            <w:pPr>
              <w:pStyle w:val="TableCellBody"/>
            </w:pPr>
            <w:r>
              <w:t>Normal</w:t>
            </w:r>
          </w:p>
        </w:tc>
        <w:tc>
          <w:tcPr>
            <w:tcW w:w="1440" w:type="dxa"/>
            <w:shd w:val="clear" w:color="auto" w:fill="FFFFFF"/>
          </w:tcPr>
          <w:p w14:paraId="09423635" w14:textId="77777777" w:rsidR="005B3F47" w:rsidRPr="00D7033E" w:rsidRDefault="005B3F47" w:rsidP="00572AB3">
            <w:pPr>
              <w:pStyle w:val="TableCellBody"/>
            </w:pPr>
          </w:p>
        </w:tc>
        <w:tc>
          <w:tcPr>
            <w:tcW w:w="1440" w:type="dxa"/>
            <w:shd w:val="clear" w:color="auto" w:fill="FFFFFF"/>
          </w:tcPr>
          <w:p w14:paraId="4C265756" w14:textId="77777777" w:rsidR="005B3F47" w:rsidRPr="00D7033E" w:rsidRDefault="005B3F47" w:rsidP="00572AB3">
            <w:pPr>
              <w:pStyle w:val="TableCellBody"/>
            </w:pPr>
          </w:p>
        </w:tc>
        <w:tc>
          <w:tcPr>
            <w:tcW w:w="1440" w:type="dxa"/>
            <w:shd w:val="clear" w:color="auto" w:fill="FFFFFF"/>
          </w:tcPr>
          <w:p w14:paraId="75F14E0A" w14:textId="77777777" w:rsidR="005B3F47" w:rsidRPr="00D7033E" w:rsidRDefault="005B3F47" w:rsidP="00572AB3">
            <w:pPr>
              <w:pStyle w:val="TableCellBody"/>
            </w:pPr>
          </w:p>
        </w:tc>
        <w:tc>
          <w:tcPr>
            <w:tcW w:w="1250" w:type="dxa"/>
            <w:shd w:val="clear" w:color="auto" w:fill="FFFFFF"/>
          </w:tcPr>
          <w:p w14:paraId="454BC0A1" w14:textId="77777777" w:rsidR="005B3F47" w:rsidRPr="00D7033E" w:rsidRDefault="005B3F47" w:rsidP="00572AB3">
            <w:pPr>
              <w:pStyle w:val="TableCellBody"/>
            </w:pPr>
          </w:p>
        </w:tc>
      </w:tr>
      <w:tr w:rsidR="005B3F47" w:rsidRPr="00D7033E" w14:paraId="6004BCDF" w14:textId="77777777" w:rsidTr="00922672">
        <w:tc>
          <w:tcPr>
            <w:tcW w:w="486" w:type="dxa"/>
            <w:shd w:val="clear" w:color="auto" w:fill="FFFFFF"/>
          </w:tcPr>
          <w:p w14:paraId="0C1160D8" w14:textId="77777777" w:rsidR="005B3F47" w:rsidRPr="00D7033E" w:rsidRDefault="005B3F47" w:rsidP="00572AB3">
            <w:pPr>
              <w:pStyle w:val="TableCellBody"/>
            </w:pPr>
            <w:r>
              <w:t>6</w:t>
            </w:r>
          </w:p>
        </w:tc>
        <w:tc>
          <w:tcPr>
            <w:tcW w:w="2394" w:type="dxa"/>
            <w:shd w:val="clear" w:color="auto" w:fill="FFFFFF"/>
          </w:tcPr>
          <w:p w14:paraId="11BCEF66" w14:textId="77777777" w:rsidR="00572AB3" w:rsidRDefault="005B3F47" w:rsidP="00572AB3">
            <w:pPr>
              <w:rPr>
                <w:rFonts w:cs="Arial"/>
              </w:rPr>
            </w:pPr>
            <w:proofErr w:type="spellStart"/>
            <w:r w:rsidRPr="00497696">
              <w:rPr>
                <w:rFonts w:cs="Arial"/>
              </w:rPr>
              <w:t>SnAckCsvFilename</w:t>
            </w:r>
            <w:proofErr w:type="spellEnd"/>
          </w:p>
          <w:p w14:paraId="1838E6FC" w14:textId="77777777" w:rsidR="005B3F47" w:rsidRPr="00497696" w:rsidRDefault="005B3F47" w:rsidP="00572AB3">
            <w:pPr>
              <w:rPr>
                <w:rFonts w:cs="Arial"/>
              </w:rPr>
            </w:pPr>
            <w:r w:rsidRPr="00497696">
              <w:rPr>
                <w:rFonts w:cs="Arial"/>
              </w:rPr>
              <w:t>Presenter</w:t>
            </w:r>
          </w:p>
        </w:tc>
        <w:tc>
          <w:tcPr>
            <w:tcW w:w="1440" w:type="dxa"/>
            <w:shd w:val="clear" w:color="auto" w:fill="FFFFFF"/>
          </w:tcPr>
          <w:p w14:paraId="5A021D99" w14:textId="77777777" w:rsidR="005B3F47" w:rsidRPr="00D7033E" w:rsidRDefault="005B3F47" w:rsidP="00572AB3">
            <w:pPr>
              <w:pStyle w:val="TableCellBody"/>
            </w:pPr>
            <w:r>
              <w:t>Normal</w:t>
            </w:r>
          </w:p>
        </w:tc>
        <w:tc>
          <w:tcPr>
            <w:tcW w:w="1440" w:type="dxa"/>
            <w:shd w:val="clear" w:color="auto" w:fill="FFFFFF"/>
          </w:tcPr>
          <w:p w14:paraId="1E365E6F" w14:textId="77777777" w:rsidR="005B3F47" w:rsidRPr="00D7033E" w:rsidRDefault="005B3F47" w:rsidP="00572AB3">
            <w:pPr>
              <w:pStyle w:val="TableCellBody"/>
            </w:pPr>
          </w:p>
        </w:tc>
        <w:tc>
          <w:tcPr>
            <w:tcW w:w="1440" w:type="dxa"/>
            <w:shd w:val="clear" w:color="auto" w:fill="FFFFFF"/>
          </w:tcPr>
          <w:p w14:paraId="26D198B9" w14:textId="77777777" w:rsidR="005B3F47" w:rsidRPr="00D7033E" w:rsidRDefault="005B3F47" w:rsidP="00572AB3">
            <w:pPr>
              <w:pStyle w:val="TableCellBody"/>
            </w:pPr>
          </w:p>
        </w:tc>
        <w:tc>
          <w:tcPr>
            <w:tcW w:w="1440" w:type="dxa"/>
            <w:shd w:val="clear" w:color="auto" w:fill="FFFFFF"/>
          </w:tcPr>
          <w:p w14:paraId="51DCC739" w14:textId="77777777" w:rsidR="005B3F47" w:rsidRPr="00D7033E" w:rsidRDefault="005B3F47" w:rsidP="00572AB3">
            <w:pPr>
              <w:pStyle w:val="TableCellBody"/>
            </w:pPr>
          </w:p>
        </w:tc>
        <w:tc>
          <w:tcPr>
            <w:tcW w:w="1250" w:type="dxa"/>
            <w:shd w:val="clear" w:color="auto" w:fill="FFFFFF"/>
          </w:tcPr>
          <w:p w14:paraId="1DD3C3A1" w14:textId="77777777" w:rsidR="005B3F47" w:rsidRPr="00D7033E" w:rsidRDefault="005B3F47" w:rsidP="00572AB3">
            <w:pPr>
              <w:pStyle w:val="TableCellBody"/>
            </w:pPr>
          </w:p>
        </w:tc>
      </w:tr>
      <w:tr w:rsidR="005B3F47" w:rsidRPr="00D7033E" w14:paraId="54BC7AAC" w14:textId="77777777" w:rsidTr="00922672">
        <w:tc>
          <w:tcPr>
            <w:tcW w:w="486" w:type="dxa"/>
            <w:shd w:val="clear" w:color="auto" w:fill="FFFFFF"/>
          </w:tcPr>
          <w:p w14:paraId="30CE987F" w14:textId="77777777" w:rsidR="005B3F47" w:rsidRDefault="005B3F47" w:rsidP="00572AB3">
            <w:pPr>
              <w:pStyle w:val="TableCellBody"/>
            </w:pPr>
            <w:r>
              <w:t>7</w:t>
            </w:r>
          </w:p>
        </w:tc>
        <w:tc>
          <w:tcPr>
            <w:tcW w:w="2394" w:type="dxa"/>
            <w:shd w:val="clear" w:color="auto" w:fill="FFFFFF"/>
          </w:tcPr>
          <w:p w14:paraId="00BCFFAE" w14:textId="77777777" w:rsidR="005B3F47" w:rsidRPr="00497696" w:rsidRDefault="005B3F47" w:rsidP="00572AB3">
            <w:pPr>
              <w:rPr>
                <w:rFonts w:cs="Arial"/>
              </w:rPr>
            </w:pPr>
            <w:proofErr w:type="spellStart"/>
            <w:r w:rsidRPr="00497696">
              <w:rPr>
                <w:rFonts w:cs="Arial"/>
              </w:rPr>
              <w:t>SnAckIndexPresenter</w:t>
            </w:r>
            <w:proofErr w:type="spellEnd"/>
          </w:p>
        </w:tc>
        <w:tc>
          <w:tcPr>
            <w:tcW w:w="1440" w:type="dxa"/>
            <w:shd w:val="clear" w:color="auto" w:fill="FFFFFF"/>
          </w:tcPr>
          <w:p w14:paraId="6DA96AE2" w14:textId="77777777" w:rsidR="005B3F47" w:rsidRDefault="005B3F47" w:rsidP="00572AB3">
            <w:pPr>
              <w:pStyle w:val="TableCellBody"/>
            </w:pPr>
            <w:r>
              <w:t>Normal</w:t>
            </w:r>
          </w:p>
        </w:tc>
        <w:tc>
          <w:tcPr>
            <w:tcW w:w="1440" w:type="dxa"/>
            <w:shd w:val="clear" w:color="auto" w:fill="FFFFFF"/>
          </w:tcPr>
          <w:p w14:paraId="1776548B" w14:textId="77777777" w:rsidR="005B3F47" w:rsidRPr="00D7033E" w:rsidRDefault="005B3F47" w:rsidP="00572AB3">
            <w:pPr>
              <w:pStyle w:val="TableCellBody"/>
            </w:pPr>
          </w:p>
        </w:tc>
        <w:tc>
          <w:tcPr>
            <w:tcW w:w="1440" w:type="dxa"/>
            <w:shd w:val="clear" w:color="auto" w:fill="FFFFFF"/>
          </w:tcPr>
          <w:p w14:paraId="319621DA" w14:textId="77777777" w:rsidR="005B3F47" w:rsidRPr="00D7033E" w:rsidRDefault="005B3F47" w:rsidP="00572AB3">
            <w:pPr>
              <w:pStyle w:val="TableCellBody"/>
            </w:pPr>
          </w:p>
        </w:tc>
        <w:tc>
          <w:tcPr>
            <w:tcW w:w="1440" w:type="dxa"/>
            <w:shd w:val="clear" w:color="auto" w:fill="FFFFFF"/>
          </w:tcPr>
          <w:p w14:paraId="679D7B5D" w14:textId="77777777" w:rsidR="005B3F47" w:rsidRPr="00D7033E" w:rsidRDefault="005B3F47" w:rsidP="00572AB3">
            <w:pPr>
              <w:pStyle w:val="TableCellBody"/>
            </w:pPr>
          </w:p>
        </w:tc>
        <w:tc>
          <w:tcPr>
            <w:tcW w:w="1250" w:type="dxa"/>
            <w:shd w:val="clear" w:color="auto" w:fill="FFFFFF"/>
          </w:tcPr>
          <w:p w14:paraId="1F929074" w14:textId="77777777" w:rsidR="005B3F47" w:rsidRPr="00D7033E" w:rsidRDefault="005B3F47" w:rsidP="00572AB3">
            <w:pPr>
              <w:pStyle w:val="TableCellBody"/>
            </w:pPr>
          </w:p>
        </w:tc>
      </w:tr>
      <w:tr w:rsidR="005B3F47" w:rsidRPr="00D7033E" w14:paraId="08FF346B"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5DBAEBBA" w14:textId="77777777" w:rsidR="005B3F47" w:rsidRDefault="005B3F47" w:rsidP="00572AB3">
            <w:pPr>
              <w:pStyle w:val="TableCellBody"/>
            </w:pPr>
            <w:r>
              <w:t>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6F23734" w14:textId="77777777" w:rsidR="00572AB3" w:rsidRDefault="005B3F47" w:rsidP="00572AB3">
            <w:pPr>
              <w:rPr>
                <w:rFonts w:cs="Arial"/>
              </w:rPr>
            </w:pPr>
            <w:proofErr w:type="spellStart"/>
            <w:r w:rsidRPr="00497696">
              <w:rPr>
                <w:rFonts w:cs="Arial"/>
              </w:rPr>
              <w:t>SnCountryAcksIndex</w:t>
            </w:r>
            <w:proofErr w:type="spellEnd"/>
          </w:p>
          <w:p w14:paraId="753CB0A9" w14:textId="77777777" w:rsidR="005B3F47" w:rsidRPr="00497696" w:rsidRDefault="005B3F47" w:rsidP="00572AB3">
            <w:pPr>
              <w:rPr>
                <w:rFonts w:cs="Arial"/>
              </w:rPr>
            </w:pPr>
            <w:proofErr w:type="spellStart"/>
            <w:r w:rsidRPr="00497696">
              <w:rPr>
                <w:rFonts w:cs="Arial"/>
              </w:rPr>
              <w:t>ColumnsPresenter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4523D61"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20980F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1A64014"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1F514C2"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622A39FB" w14:textId="77777777" w:rsidR="005B3F47" w:rsidRPr="00D7033E" w:rsidRDefault="005B3F47" w:rsidP="00572AB3">
            <w:pPr>
              <w:pStyle w:val="TableCellBody"/>
            </w:pPr>
          </w:p>
        </w:tc>
      </w:tr>
      <w:tr w:rsidR="005B3F47" w:rsidRPr="00D7033E" w14:paraId="03C5D8DB"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418AA55E" w14:textId="77777777" w:rsidR="005B3F47" w:rsidRDefault="005B3F47" w:rsidP="00572AB3">
            <w:pPr>
              <w:pStyle w:val="TableCellBody"/>
            </w:pPr>
            <w:r>
              <w:t>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7EF6DF56" w14:textId="77777777" w:rsidR="00572AB3" w:rsidRDefault="005B3F47" w:rsidP="00572AB3">
            <w:pPr>
              <w:rPr>
                <w:rFonts w:cs="Arial"/>
              </w:rPr>
            </w:pPr>
            <w:proofErr w:type="spellStart"/>
            <w:r w:rsidRPr="00497696">
              <w:rPr>
                <w:rFonts w:cs="Arial"/>
              </w:rPr>
              <w:t>SnDeliverRecipients</w:t>
            </w:r>
            <w:proofErr w:type="spellEnd"/>
          </w:p>
          <w:p w14:paraId="5FE2DE6D" w14:textId="77777777" w:rsidR="005B3F47" w:rsidRPr="00497696" w:rsidRDefault="005B3F47" w:rsidP="00572AB3">
            <w:pPr>
              <w:rPr>
                <w:rFonts w:cs="Arial"/>
              </w:rPr>
            </w:pPr>
            <w:proofErr w:type="spellStart"/>
            <w:r w:rsidRPr="00497696">
              <w:rPr>
                <w:rFonts w:cs="Arial"/>
              </w:rPr>
              <w:t>ColumnsPresenter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D7BE2ED"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4BD6415"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0B5462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5504B4A"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14650D8F" w14:textId="77777777" w:rsidR="005B3F47" w:rsidRPr="00D7033E" w:rsidRDefault="005B3F47" w:rsidP="00572AB3">
            <w:pPr>
              <w:pStyle w:val="TableCellBody"/>
            </w:pPr>
          </w:p>
        </w:tc>
      </w:tr>
      <w:tr w:rsidR="005B3F47" w:rsidRPr="00D7033E" w14:paraId="6963E4E0"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581CFBFC" w14:textId="77777777" w:rsidR="005B3F47" w:rsidRDefault="005B3F47" w:rsidP="00572AB3">
            <w:pPr>
              <w:pStyle w:val="TableCellBody"/>
            </w:pPr>
            <w:r>
              <w:t>10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AFBD5C0" w14:textId="77777777" w:rsidR="005B3F47" w:rsidRPr="00497696" w:rsidRDefault="005B3F47" w:rsidP="00572AB3">
            <w:pPr>
              <w:rPr>
                <w:rFonts w:cs="Arial"/>
              </w:rPr>
            </w:pPr>
            <w:proofErr w:type="spellStart"/>
            <w:r w:rsidRPr="00497696">
              <w:rPr>
                <w:rFonts w:cs="Arial"/>
              </w:rPr>
              <w:t>SnFormPresenter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A441378"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0ABD204"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AA49AC0"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7D19389"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E15E7A1" w14:textId="77777777" w:rsidR="005B3F47" w:rsidRPr="00D7033E" w:rsidRDefault="005B3F47" w:rsidP="00572AB3">
            <w:pPr>
              <w:pStyle w:val="TableCellBody"/>
            </w:pPr>
          </w:p>
        </w:tc>
      </w:tr>
      <w:tr w:rsidR="005B3F47" w:rsidRPr="00D7033E" w14:paraId="60A52A34"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385059F7" w14:textId="77777777" w:rsidR="005B3F47" w:rsidRDefault="005B3F47" w:rsidP="00572AB3">
            <w:pPr>
              <w:pStyle w:val="TableCellBody"/>
            </w:pPr>
            <w:r>
              <w:lastRenderedPageBreak/>
              <w:t>11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7D98247B" w14:textId="77777777" w:rsidR="005B3F47" w:rsidRPr="004F2E55" w:rsidRDefault="005B3F47" w:rsidP="00572AB3">
            <w:pPr>
              <w:rPr>
                <w:rFonts w:cs="Arial"/>
              </w:rPr>
            </w:pPr>
            <w:proofErr w:type="spellStart"/>
            <w:r>
              <w:rPr>
                <w:rFonts w:cs="Arial"/>
              </w:rPr>
              <w:t>SnLocalRecipientsCsvP</w:t>
            </w:r>
            <w:r w:rsidRPr="004F2E55">
              <w:rPr>
                <w:rFonts w:cs="Arial"/>
              </w:rPr>
              <w:t>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0BC7506"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8E24836"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BF92213"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F9D004E"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5217C2A" w14:textId="77777777" w:rsidR="005B3F47" w:rsidRPr="00D7033E" w:rsidRDefault="005B3F47" w:rsidP="00572AB3">
            <w:pPr>
              <w:pStyle w:val="TableCellBody"/>
            </w:pPr>
          </w:p>
        </w:tc>
      </w:tr>
      <w:tr w:rsidR="005B3F47" w:rsidRPr="00D7033E" w14:paraId="10C3AA26"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3B50E9A7" w14:textId="77777777" w:rsidR="005B3F47" w:rsidRDefault="005B3F47" w:rsidP="00572AB3">
            <w:pPr>
              <w:pStyle w:val="TableCellBody"/>
            </w:pPr>
            <w:r>
              <w:t>12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2A208090" w14:textId="77777777" w:rsidR="005B3F47" w:rsidRPr="004F2E55" w:rsidRDefault="005B3F47" w:rsidP="00572AB3">
            <w:pPr>
              <w:rPr>
                <w:rFonts w:cs="Arial"/>
              </w:rPr>
            </w:pPr>
            <w:proofErr w:type="spellStart"/>
            <w:r>
              <w:rPr>
                <w:rFonts w:cs="Arial"/>
              </w:rPr>
              <w:t>SnLocalRecipientsP</w:t>
            </w:r>
            <w:r w:rsidRPr="004F2E55">
              <w:rPr>
                <w:rFonts w:cs="Arial"/>
              </w:rPr>
              <w:t>resenter</w:t>
            </w:r>
            <w:proofErr w:type="spellEnd"/>
          </w:p>
          <w:p w14:paraId="3BF0E66F" w14:textId="77777777" w:rsidR="005B3F47" w:rsidRPr="004F2E55" w:rsidRDefault="005B3F47" w:rsidP="00572AB3">
            <w:pPr>
              <w:rPr>
                <w:rFonts w:cs="Arial"/>
              </w:rP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3C50D2A"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996B9C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661157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581C688"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6EAA27BF" w14:textId="77777777" w:rsidR="005B3F47" w:rsidRPr="00D7033E" w:rsidRDefault="005B3F47" w:rsidP="00572AB3">
            <w:pPr>
              <w:pStyle w:val="TableCellBody"/>
            </w:pPr>
          </w:p>
        </w:tc>
      </w:tr>
      <w:tr w:rsidR="005B3F47" w:rsidRPr="00D7033E" w14:paraId="449A40C7"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3D632CAD" w14:textId="77777777" w:rsidR="005B3F47" w:rsidRDefault="005B3F47" w:rsidP="00572AB3">
            <w:pPr>
              <w:pStyle w:val="TableCellBody"/>
            </w:pPr>
            <w:r>
              <w:t>13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20B5BD85" w14:textId="77777777" w:rsidR="005B3F47" w:rsidRPr="004F2E55" w:rsidRDefault="005B3F47" w:rsidP="00572AB3">
            <w:pPr>
              <w:rPr>
                <w:rFonts w:cs="Arial"/>
              </w:rPr>
            </w:pPr>
            <w:proofErr w:type="spellStart"/>
            <w:r>
              <w:rPr>
                <w:rFonts w:cs="Arial"/>
              </w:rPr>
              <w:t>SnSelectStudiesColumnsP</w:t>
            </w:r>
            <w:r w:rsidRPr="004F2E55">
              <w:rPr>
                <w:rFonts w:cs="Arial"/>
              </w:rPr>
              <w:t>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7345488"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D9BCE9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D51EB0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AB303EC"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20AA6966" w14:textId="77777777" w:rsidR="005B3F47" w:rsidRPr="00D7033E" w:rsidRDefault="005B3F47" w:rsidP="00572AB3">
            <w:pPr>
              <w:pStyle w:val="TableCellBody"/>
            </w:pPr>
          </w:p>
        </w:tc>
      </w:tr>
      <w:tr w:rsidR="005B3F47" w:rsidRPr="00D7033E" w14:paraId="064412DF"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CB3DA26" w14:textId="77777777" w:rsidR="005B3F47" w:rsidRDefault="005B3F47" w:rsidP="00572AB3">
            <w:pPr>
              <w:pStyle w:val="TableCellBody"/>
            </w:pPr>
            <w:r>
              <w:t>14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AC4C510" w14:textId="77777777" w:rsidR="005B3F47" w:rsidRPr="004F2E55" w:rsidRDefault="005B3F47" w:rsidP="00572AB3">
            <w:pPr>
              <w:rPr>
                <w:rFonts w:cs="Arial"/>
              </w:rPr>
            </w:pPr>
            <w:proofErr w:type="spellStart"/>
            <w:r>
              <w:rPr>
                <w:rFonts w:cs="Arial"/>
              </w:rPr>
              <w:t>SnStudiesP</w:t>
            </w:r>
            <w:r w:rsidRPr="004F2E55">
              <w:rPr>
                <w:rFonts w:cs="Arial"/>
              </w:rPr>
              <w:t>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9C8C7F5"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6ABF758"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E3CAFD4"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9322F15"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45451504" w14:textId="77777777" w:rsidR="005B3F47" w:rsidRPr="00D7033E" w:rsidRDefault="005B3F47" w:rsidP="00572AB3">
            <w:pPr>
              <w:pStyle w:val="TableCellBody"/>
            </w:pPr>
          </w:p>
        </w:tc>
      </w:tr>
      <w:tr w:rsidR="005B3F47" w:rsidRPr="00D7033E" w14:paraId="3B98FE7D" w14:textId="77777777" w:rsidTr="00922672">
        <w:trPr>
          <w:trHeight w:val="233"/>
        </w:trPr>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7C94B55F" w14:textId="77777777" w:rsidR="005B3F47" w:rsidRDefault="005B3F47" w:rsidP="00572AB3">
            <w:pPr>
              <w:pStyle w:val="TableCellBody"/>
            </w:pPr>
            <w:r>
              <w:t>15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FFEFED6" w14:textId="77777777" w:rsidR="005B3F47" w:rsidRPr="00C862B2" w:rsidRDefault="005B3F47" w:rsidP="00572AB3">
            <w:pPr>
              <w:rPr>
                <w:rFonts w:cs="Arial"/>
              </w:rPr>
            </w:pPr>
            <w:proofErr w:type="spellStart"/>
            <w:r>
              <w:rPr>
                <w:rFonts w:cs="Arial"/>
              </w:rPr>
              <w:t>AckSnAtCountryL</w:t>
            </w:r>
            <w:r w:rsidRPr="00C862B2">
              <w:rPr>
                <w:rFonts w:cs="Arial"/>
              </w:rPr>
              <w:t>evel</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483455D"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B08D0B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C3C8ED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A41BAEF"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06AD260A" w14:textId="77777777" w:rsidR="005B3F47" w:rsidRPr="00D7033E" w:rsidRDefault="005B3F47" w:rsidP="00572AB3">
            <w:pPr>
              <w:pStyle w:val="TableCellBody"/>
            </w:pPr>
          </w:p>
        </w:tc>
      </w:tr>
      <w:tr w:rsidR="005B3F47" w:rsidRPr="00D7033E" w14:paraId="050931ED"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7767C55E" w14:textId="77777777" w:rsidR="005B3F47" w:rsidRDefault="005B3F47" w:rsidP="00572AB3">
            <w:pPr>
              <w:pStyle w:val="TableCellBody"/>
            </w:pPr>
            <w:r>
              <w:t>16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30B9DAF" w14:textId="77777777" w:rsidR="005B3F47" w:rsidRPr="00C862B2" w:rsidRDefault="005B3F47" w:rsidP="00572AB3">
            <w:pPr>
              <w:rPr>
                <w:rFonts w:cs="Arial"/>
              </w:rPr>
            </w:pPr>
            <w:proofErr w:type="spellStart"/>
            <w:r w:rsidRPr="00C862B2">
              <w:rPr>
                <w:rFonts w:cs="Arial"/>
              </w:rPr>
              <w:t>A</w:t>
            </w:r>
            <w:r>
              <w:rPr>
                <w:rFonts w:cs="Arial"/>
              </w:rPr>
              <w:t>ckSnAtSiteL</w:t>
            </w:r>
            <w:r w:rsidRPr="00C862B2">
              <w:rPr>
                <w:rFonts w:cs="Arial"/>
              </w:rPr>
              <w:t>evel</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FAD2A33"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138C862"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A6C39F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4F93EFA"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48F1F322" w14:textId="77777777" w:rsidR="005B3F47" w:rsidRPr="00D7033E" w:rsidRDefault="005B3F47" w:rsidP="00572AB3">
            <w:pPr>
              <w:pStyle w:val="TableCellBody"/>
            </w:pPr>
          </w:p>
        </w:tc>
      </w:tr>
      <w:tr w:rsidR="005B3F47" w:rsidRPr="00D7033E" w14:paraId="7D8FD938"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4CCD0B04" w14:textId="77777777" w:rsidR="005B3F47" w:rsidRDefault="005B3F47" w:rsidP="00572AB3">
            <w:pPr>
              <w:pStyle w:val="TableCellBody"/>
            </w:pPr>
            <w:r>
              <w:t>17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712C81F3" w14:textId="77777777" w:rsidR="005B3F47" w:rsidRPr="00C862B2" w:rsidRDefault="005B3F47" w:rsidP="00572AB3">
            <w:pPr>
              <w:rPr>
                <w:rFonts w:cs="Arial"/>
              </w:rPr>
            </w:pPr>
            <w:proofErr w:type="spellStart"/>
            <w:r w:rsidRPr="00C862B2">
              <w:rPr>
                <w:rFonts w:cs="Arial"/>
              </w:rPr>
              <w:t>A</w:t>
            </w:r>
            <w:r>
              <w:rPr>
                <w:rFonts w:cs="Arial"/>
              </w:rPr>
              <w:t>ckSnA</w:t>
            </w:r>
            <w:r w:rsidRPr="00C862B2">
              <w:rPr>
                <w:rFonts w:cs="Arial"/>
              </w:rPr>
              <w:t>t</w:t>
            </w:r>
            <w:r>
              <w:rPr>
                <w:rFonts w:cs="Arial"/>
              </w:rPr>
              <w:t>StudyCountryL</w:t>
            </w:r>
            <w:r w:rsidRPr="00C862B2">
              <w:rPr>
                <w:rFonts w:cs="Arial"/>
              </w:rPr>
              <w:t>evel</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3823DE3"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68D1BF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E77695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61008F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2033C817" w14:textId="77777777" w:rsidR="005B3F47" w:rsidRPr="00D7033E" w:rsidRDefault="005B3F47" w:rsidP="00572AB3">
            <w:pPr>
              <w:pStyle w:val="TableCellBody"/>
            </w:pPr>
          </w:p>
        </w:tc>
      </w:tr>
      <w:tr w:rsidR="005B3F47" w:rsidRPr="00D7033E" w14:paraId="0285E0F7"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28D2265" w14:textId="77777777" w:rsidR="005B3F47" w:rsidRDefault="005B3F47" w:rsidP="00572AB3">
            <w:pPr>
              <w:pStyle w:val="TableCellBody"/>
            </w:pPr>
            <w:r>
              <w:t>18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B6D49A4" w14:textId="77777777" w:rsidR="005B3F47" w:rsidRPr="00C862B2" w:rsidRDefault="005B3F47" w:rsidP="00572AB3">
            <w:pPr>
              <w:rPr>
                <w:rFonts w:cs="Arial"/>
              </w:rPr>
            </w:pPr>
            <w:proofErr w:type="spellStart"/>
            <w:r>
              <w:rPr>
                <w:rFonts w:cs="Arial"/>
              </w:rPr>
              <w:t>AddStudiesToSafetyN</w:t>
            </w:r>
            <w:r w:rsidRPr="00C862B2">
              <w:rPr>
                <w:rFonts w:cs="Arial"/>
              </w:rPr>
              <w:t>otification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AAF0753"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7B8C075"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5BC4962"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357F844"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0DBFD01" w14:textId="77777777" w:rsidR="005B3F47" w:rsidRPr="00D7033E" w:rsidRDefault="005B3F47" w:rsidP="00572AB3">
            <w:pPr>
              <w:pStyle w:val="TableCellBody"/>
            </w:pPr>
          </w:p>
        </w:tc>
      </w:tr>
      <w:tr w:rsidR="005B3F47" w:rsidRPr="00D7033E" w14:paraId="3AD1CCA5"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5140FC9" w14:textId="77777777" w:rsidR="005B3F47" w:rsidRDefault="005B3F47" w:rsidP="00572AB3">
            <w:pPr>
              <w:pStyle w:val="TableCellBody"/>
            </w:pPr>
            <w:r>
              <w:t>19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DAE8ABB" w14:textId="77777777" w:rsidR="005B3F47" w:rsidRPr="00C862B2" w:rsidRDefault="005B3F47" w:rsidP="00572AB3">
            <w:pPr>
              <w:rPr>
                <w:rFonts w:cs="Arial"/>
              </w:rPr>
            </w:pPr>
            <w:proofErr w:type="spellStart"/>
            <w:r>
              <w:rPr>
                <w:rFonts w:cs="Arial"/>
              </w:rPr>
              <w:t>BuildSafetyNotificationD</w:t>
            </w:r>
            <w:r w:rsidRPr="00C862B2">
              <w:rPr>
                <w:rFonts w:cs="Arial"/>
              </w:rPr>
              <w:t>ocument</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C0D0A51"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B518BD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26F46D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1FEAB95"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0209536A" w14:textId="77777777" w:rsidR="005B3F47" w:rsidRPr="00D7033E" w:rsidRDefault="005B3F47" w:rsidP="00572AB3">
            <w:pPr>
              <w:pStyle w:val="TableCellBody"/>
            </w:pPr>
          </w:p>
        </w:tc>
      </w:tr>
      <w:tr w:rsidR="005B3F47" w:rsidRPr="00D7033E" w14:paraId="754A1DDA"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DA4A632" w14:textId="77777777" w:rsidR="005B3F47" w:rsidRDefault="005B3F47" w:rsidP="00572AB3">
            <w:pPr>
              <w:pStyle w:val="TableCellBody"/>
            </w:pPr>
            <w:r>
              <w:t>20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508884E2" w14:textId="77777777" w:rsidR="005B3F47" w:rsidRPr="00C862B2" w:rsidRDefault="005B3F47" w:rsidP="00572AB3">
            <w:pPr>
              <w:rPr>
                <w:rFonts w:cs="Arial"/>
              </w:rPr>
            </w:pPr>
            <w:proofErr w:type="spellStart"/>
            <w:r>
              <w:rPr>
                <w:rFonts w:cs="Arial"/>
              </w:rPr>
              <w:t>CalculateCpoAckS</w:t>
            </w:r>
            <w:r w:rsidRPr="00C862B2">
              <w:rPr>
                <w:rFonts w:cs="Arial"/>
              </w:rPr>
              <w:t>status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05EBF33"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DD9CCF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799C7FF"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19A639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AEA9B06" w14:textId="77777777" w:rsidR="005B3F47" w:rsidRPr="00D7033E" w:rsidRDefault="005B3F47" w:rsidP="00572AB3">
            <w:pPr>
              <w:pStyle w:val="TableCellBody"/>
            </w:pPr>
          </w:p>
        </w:tc>
      </w:tr>
      <w:tr w:rsidR="005B3F47" w:rsidRPr="00D7033E" w14:paraId="59E12A8A"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37682AE2" w14:textId="77777777" w:rsidR="005B3F47" w:rsidRDefault="005B3F47" w:rsidP="00572AB3">
            <w:pPr>
              <w:pStyle w:val="TableCellBody"/>
            </w:pPr>
            <w:r>
              <w:t>21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3241EF27" w14:textId="77777777" w:rsidR="005B3F47" w:rsidRPr="00C862B2" w:rsidRDefault="005B3F47" w:rsidP="00572AB3">
            <w:pPr>
              <w:rPr>
                <w:rFonts w:cs="Arial"/>
              </w:rPr>
            </w:pPr>
            <w:proofErr w:type="spellStart"/>
            <w:r>
              <w:rPr>
                <w:rFonts w:cs="Arial"/>
              </w:rPr>
              <w:t>CalculateSiteAckS</w:t>
            </w:r>
            <w:r w:rsidRPr="00C862B2">
              <w:rPr>
                <w:rFonts w:cs="Arial"/>
              </w:rPr>
              <w:t>tatus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68076D9"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95C27D8"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F71481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7E82E5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145B297" w14:textId="77777777" w:rsidR="005B3F47" w:rsidRPr="00D7033E" w:rsidRDefault="005B3F47" w:rsidP="00572AB3">
            <w:pPr>
              <w:pStyle w:val="TableCellBody"/>
            </w:pPr>
          </w:p>
        </w:tc>
      </w:tr>
      <w:tr w:rsidR="005B3F47" w:rsidRPr="00D7033E" w14:paraId="27C90C9A"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2E29C840" w14:textId="77777777" w:rsidR="005B3F47" w:rsidRDefault="005B3F47" w:rsidP="00572AB3">
            <w:pPr>
              <w:pStyle w:val="TableCellBody"/>
            </w:pPr>
            <w:r>
              <w:t>22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13F40A1B" w14:textId="77777777" w:rsidR="005B3F47" w:rsidRPr="00C862B2" w:rsidRDefault="005B3F47" w:rsidP="00572AB3">
            <w:pPr>
              <w:rPr>
                <w:rFonts w:cs="Arial"/>
              </w:rPr>
            </w:pPr>
            <w:proofErr w:type="spellStart"/>
            <w:r>
              <w:rPr>
                <w:rFonts w:cs="Arial"/>
              </w:rPr>
              <w:t>CreateCpoDeliveryE</w:t>
            </w:r>
            <w:r w:rsidRPr="00C862B2">
              <w:rPr>
                <w:rFonts w:cs="Arial"/>
              </w:rPr>
              <w:t>xception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43472E5"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B2880C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BE20880"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96CC9AD"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6D81CE02" w14:textId="77777777" w:rsidR="005B3F47" w:rsidRPr="00D7033E" w:rsidRDefault="005B3F47" w:rsidP="00572AB3">
            <w:pPr>
              <w:pStyle w:val="TableCellBody"/>
            </w:pPr>
          </w:p>
        </w:tc>
      </w:tr>
      <w:tr w:rsidR="005B3F47" w:rsidRPr="00D7033E" w14:paraId="7CF32329"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6F53CBF" w14:textId="77777777" w:rsidR="005B3F47" w:rsidRDefault="005B3F47" w:rsidP="00572AB3">
            <w:pPr>
              <w:pStyle w:val="TableCellBody"/>
            </w:pPr>
            <w:r>
              <w:t>23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9284C31" w14:textId="77777777" w:rsidR="005B3F47" w:rsidRPr="00C862B2" w:rsidRDefault="005B3F47" w:rsidP="00572AB3">
            <w:pPr>
              <w:rPr>
                <w:rFonts w:cs="Arial"/>
              </w:rPr>
            </w:pPr>
            <w:proofErr w:type="spellStart"/>
            <w:r>
              <w:rPr>
                <w:rFonts w:cs="Arial"/>
              </w:rPr>
              <w:t>CreateL</w:t>
            </w:r>
            <w:r w:rsidRPr="00C862B2">
              <w:rPr>
                <w:rFonts w:cs="Arial"/>
              </w:rPr>
              <w:t>ocal</w:t>
            </w:r>
            <w:r>
              <w:rPr>
                <w:rFonts w:cs="Arial"/>
              </w:rPr>
              <w:t>SafetyN</w:t>
            </w:r>
            <w:r w:rsidRPr="00C862B2">
              <w:rPr>
                <w:rFonts w:cs="Arial"/>
              </w:rPr>
              <w:t>otification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9FFE7B7"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969313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3930897"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ABD667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F0FD1DE" w14:textId="77777777" w:rsidR="005B3F47" w:rsidRPr="00D7033E" w:rsidRDefault="005B3F47" w:rsidP="00572AB3">
            <w:pPr>
              <w:pStyle w:val="TableCellBody"/>
            </w:pPr>
          </w:p>
        </w:tc>
      </w:tr>
      <w:tr w:rsidR="005B3F47" w:rsidRPr="00D7033E" w14:paraId="336A8C87"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698E338" w14:textId="77777777" w:rsidR="005B3F47" w:rsidRDefault="005B3F47" w:rsidP="00572AB3">
            <w:pPr>
              <w:pStyle w:val="TableCellBody"/>
            </w:pPr>
            <w:r>
              <w:t>24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0251909F" w14:textId="77777777" w:rsidR="005B3F47" w:rsidRPr="00C862B2" w:rsidRDefault="005B3F47" w:rsidP="00572AB3">
            <w:pPr>
              <w:rPr>
                <w:rFonts w:cs="Arial"/>
              </w:rPr>
            </w:pPr>
            <w:proofErr w:type="spellStart"/>
            <w:r>
              <w:rPr>
                <w:rFonts w:cs="Arial"/>
              </w:rPr>
              <w:t>CreateSafetyN</w:t>
            </w:r>
            <w:r w:rsidRPr="00C862B2">
              <w:rPr>
                <w:rFonts w:cs="Arial"/>
              </w:rPr>
              <w:t>otification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E25DCDC"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D96A722"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796B19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B270F4B"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482A7C1" w14:textId="77777777" w:rsidR="005B3F47" w:rsidRPr="00D7033E" w:rsidRDefault="005B3F47" w:rsidP="00572AB3">
            <w:pPr>
              <w:pStyle w:val="TableCellBody"/>
            </w:pPr>
          </w:p>
        </w:tc>
      </w:tr>
      <w:tr w:rsidR="005B3F47" w:rsidRPr="00D7033E" w14:paraId="4637B721"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99DE2B9" w14:textId="77777777" w:rsidR="005B3F47" w:rsidRDefault="005B3F47" w:rsidP="00572AB3">
            <w:pPr>
              <w:pStyle w:val="TableCellBody"/>
            </w:pPr>
            <w:r>
              <w:t>25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590F9837" w14:textId="77777777" w:rsidR="005B3F47" w:rsidRPr="00C862B2" w:rsidRDefault="005B3F47" w:rsidP="00572AB3">
            <w:pPr>
              <w:rPr>
                <w:rFonts w:cs="Arial"/>
              </w:rPr>
            </w:pPr>
            <w:proofErr w:type="spellStart"/>
            <w:r>
              <w:rPr>
                <w:rFonts w:cs="Arial"/>
              </w:rPr>
              <w:t>CreateSnCountryA</w:t>
            </w:r>
            <w:r w:rsidRPr="00C862B2">
              <w:rPr>
                <w:rFonts w:cs="Arial"/>
              </w:rPr>
              <w:t>ck</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64F5AFC"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D6249B0"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EB1E477"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996891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F1510F0" w14:textId="77777777" w:rsidR="005B3F47" w:rsidRPr="00D7033E" w:rsidRDefault="005B3F47" w:rsidP="00572AB3">
            <w:pPr>
              <w:pStyle w:val="TableCellBody"/>
            </w:pPr>
          </w:p>
        </w:tc>
      </w:tr>
      <w:tr w:rsidR="005B3F47" w:rsidRPr="00D7033E" w14:paraId="6E60C02F"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2795510" w14:textId="77777777" w:rsidR="005B3F47" w:rsidRDefault="005B3F47" w:rsidP="00572AB3">
            <w:pPr>
              <w:pStyle w:val="TableCellBody"/>
            </w:pPr>
            <w:r>
              <w:t>26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3C12C1D" w14:textId="77777777" w:rsidR="005B3F47" w:rsidRPr="00C862B2" w:rsidRDefault="005B3F47" w:rsidP="00572AB3">
            <w:pPr>
              <w:rPr>
                <w:rFonts w:cs="Arial"/>
              </w:rPr>
            </w:pPr>
            <w:proofErr w:type="spellStart"/>
            <w:r>
              <w:rPr>
                <w:rFonts w:cs="Arial"/>
              </w:rPr>
              <w:t>DeleteSiteO</w:t>
            </w:r>
            <w:r w:rsidRPr="00C862B2">
              <w:rPr>
                <w:rFonts w:cs="Arial"/>
              </w:rPr>
              <w:t>bservation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4C6448F"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540C444"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0B645E2"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BA3DF7E"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68C1D04B" w14:textId="77777777" w:rsidR="005B3F47" w:rsidRPr="00D7033E" w:rsidRDefault="005B3F47" w:rsidP="00572AB3">
            <w:pPr>
              <w:pStyle w:val="TableCellBody"/>
            </w:pPr>
          </w:p>
        </w:tc>
      </w:tr>
      <w:tr w:rsidR="005B3F47" w:rsidRPr="00D7033E" w14:paraId="031CBF90"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0B9BD58" w14:textId="77777777" w:rsidR="005B3F47" w:rsidRDefault="005B3F47" w:rsidP="00572AB3">
            <w:pPr>
              <w:pStyle w:val="TableCellBody"/>
            </w:pPr>
            <w:r>
              <w:t>27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0A18C98" w14:textId="77777777" w:rsidR="005B3F47" w:rsidRPr="00C862B2" w:rsidRDefault="005B3F47" w:rsidP="00572AB3">
            <w:pPr>
              <w:rPr>
                <w:rFonts w:cs="Arial"/>
              </w:rPr>
            </w:pPr>
            <w:proofErr w:type="spellStart"/>
            <w:r>
              <w:rPr>
                <w:rFonts w:cs="Arial"/>
              </w:rPr>
              <w:t>DeliverEmailsToSiteU</w:t>
            </w:r>
            <w:r w:rsidRPr="00C862B2">
              <w:rPr>
                <w:rFonts w:cs="Arial"/>
              </w:rPr>
              <w:t>sers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09B82D5"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8F6D02A"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F9CAA3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83B848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4E57386E" w14:textId="77777777" w:rsidR="005B3F47" w:rsidRPr="00D7033E" w:rsidRDefault="005B3F47" w:rsidP="00572AB3">
            <w:pPr>
              <w:pStyle w:val="TableCellBody"/>
            </w:pPr>
          </w:p>
        </w:tc>
      </w:tr>
      <w:tr w:rsidR="005B3F47" w:rsidRPr="00D7033E" w14:paraId="59BBC0C4"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00EDA480" w14:textId="77777777" w:rsidR="005B3F47" w:rsidRDefault="005B3F47" w:rsidP="00572AB3">
            <w:pPr>
              <w:pStyle w:val="TableCellBody"/>
            </w:pPr>
            <w:r>
              <w:t>28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37CC63EC" w14:textId="77777777" w:rsidR="005B3F47" w:rsidRPr="00C862B2" w:rsidRDefault="005B3F47" w:rsidP="00572AB3">
            <w:pPr>
              <w:rPr>
                <w:rFonts w:cs="Arial"/>
              </w:rPr>
            </w:pPr>
            <w:proofErr w:type="spellStart"/>
            <w:r>
              <w:rPr>
                <w:rFonts w:cs="Arial"/>
              </w:rPr>
              <w:t>DeliverSnR</w:t>
            </w:r>
            <w:r w:rsidRPr="00C862B2">
              <w:rPr>
                <w:rFonts w:cs="Arial"/>
              </w:rPr>
              <w:t>eminder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7221FA8"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3254F57"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961983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01A61FB"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F2DC3C2" w14:textId="77777777" w:rsidR="005B3F47" w:rsidRPr="00D7033E" w:rsidRDefault="005B3F47" w:rsidP="00572AB3">
            <w:pPr>
              <w:pStyle w:val="TableCellBody"/>
            </w:pPr>
          </w:p>
        </w:tc>
      </w:tr>
      <w:tr w:rsidR="005B3F47" w:rsidRPr="00D7033E" w14:paraId="43BF6D3D"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2DF107F" w14:textId="77777777" w:rsidR="005B3F47" w:rsidRDefault="005B3F47" w:rsidP="00572AB3">
            <w:pPr>
              <w:pStyle w:val="TableCellBody"/>
            </w:pPr>
            <w:r>
              <w:t>29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1288A431" w14:textId="77777777" w:rsidR="005B3F47" w:rsidRPr="00C862B2" w:rsidRDefault="005B3F47" w:rsidP="00572AB3">
            <w:pPr>
              <w:rPr>
                <w:rFonts w:cs="Arial"/>
              </w:rPr>
            </w:pPr>
            <w:proofErr w:type="spellStart"/>
            <w:r>
              <w:rPr>
                <w:rFonts w:cs="Arial"/>
              </w:rPr>
              <w:t>DeliverSnToC</w:t>
            </w:r>
            <w:r w:rsidRPr="00C862B2">
              <w:rPr>
                <w:rFonts w:cs="Arial"/>
              </w:rPr>
              <w:t>pos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F0FAD4A"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777C048"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818602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A2E65E8"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1083AAA" w14:textId="77777777" w:rsidR="005B3F47" w:rsidRPr="00D7033E" w:rsidRDefault="005B3F47" w:rsidP="00572AB3">
            <w:pPr>
              <w:pStyle w:val="TableCellBody"/>
            </w:pPr>
          </w:p>
        </w:tc>
      </w:tr>
      <w:tr w:rsidR="005B3F47" w:rsidRPr="00D7033E" w14:paraId="15575107"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21CEA311" w14:textId="77777777" w:rsidR="005B3F47" w:rsidRDefault="005B3F47" w:rsidP="00572AB3">
            <w:pPr>
              <w:pStyle w:val="TableCellBody"/>
            </w:pPr>
            <w:r>
              <w:t>30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0F5277DB" w14:textId="77777777" w:rsidR="005B3F47" w:rsidRPr="00C862B2" w:rsidRDefault="005B3F47" w:rsidP="00572AB3">
            <w:pPr>
              <w:rPr>
                <w:rFonts w:cs="Arial"/>
              </w:rPr>
            </w:pPr>
            <w:proofErr w:type="spellStart"/>
            <w:r>
              <w:rPr>
                <w:rFonts w:cs="Arial"/>
              </w:rPr>
              <w:t>DeliverSnToSiteU</w:t>
            </w:r>
            <w:r w:rsidRPr="00C862B2">
              <w:rPr>
                <w:rFonts w:cs="Arial"/>
              </w:rPr>
              <w:t>sers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9CCB445"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D2C9F3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3E6081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AD1D3F2"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2EBCA01D" w14:textId="77777777" w:rsidR="005B3F47" w:rsidRPr="00D7033E" w:rsidRDefault="005B3F47" w:rsidP="00572AB3">
            <w:pPr>
              <w:pStyle w:val="TableCellBody"/>
            </w:pPr>
          </w:p>
        </w:tc>
      </w:tr>
      <w:tr w:rsidR="005B3F47" w:rsidRPr="00D7033E" w14:paraId="144E6A71"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51CC40E0" w14:textId="77777777" w:rsidR="005B3F47" w:rsidRDefault="005B3F47" w:rsidP="00572AB3">
            <w:pPr>
              <w:pStyle w:val="TableCellBody"/>
            </w:pPr>
            <w:r>
              <w:t>31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23E1A838" w14:textId="77777777" w:rsidR="005B3F47" w:rsidRPr="00C862B2" w:rsidRDefault="005B3F47" w:rsidP="00572AB3">
            <w:pPr>
              <w:rPr>
                <w:rFonts w:cs="Arial"/>
              </w:rPr>
            </w:pPr>
            <w:proofErr w:type="spellStart"/>
            <w:r w:rsidRPr="00C862B2">
              <w:rPr>
                <w:rFonts w:cs="Arial"/>
              </w:rPr>
              <w:t>D</w:t>
            </w:r>
            <w:r>
              <w:rPr>
                <w:rFonts w:cs="Arial"/>
              </w:rPr>
              <w:t>eliveryFailureS</w:t>
            </w:r>
            <w:r w:rsidRPr="00C862B2">
              <w:rPr>
                <w:rFonts w:cs="Arial"/>
              </w:rPr>
              <w:t>ervice</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2FF33D4"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3740A6F"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5C1039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8B290D7"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56B66AA" w14:textId="77777777" w:rsidR="005B3F47" w:rsidRPr="00D7033E" w:rsidRDefault="005B3F47" w:rsidP="00572AB3">
            <w:pPr>
              <w:pStyle w:val="TableCellBody"/>
            </w:pPr>
          </w:p>
        </w:tc>
      </w:tr>
      <w:tr w:rsidR="005B3F47" w:rsidRPr="00D7033E" w14:paraId="05B229CB"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F562CFF" w14:textId="77777777" w:rsidR="005B3F47" w:rsidRDefault="005B3F47" w:rsidP="00572AB3">
            <w:pPr>
              <w:pStyle w:val="TableCellBody"/>
            </w:pPr>
            <w:r>
              <w:t>32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808F21A" w14:textId="77777777" w:rsidR="005B3F47" w:rsidRPr="00C862B2" w:rsidRDefault="005B3F47" w:rsidP="00572AB3">
            <w:pPr>
              <w:rPr>
                <w:rFonts w:cs="Arial"/>
              </w:rPr>
            </w:pPr>
            <w:proofErr w:type="spellStart"/>
            <w:r>
              <w:rPr>
                <w:rFonts w:cs="Arial"/>
              </w:rPr>
              <w:t>EditSiteO</w:t>
            </w:r>
            <w:r w:rsidRPr="00C862B2">
              <w:rPr>
                <w:rFonts w:cs="Arial"/>
              </w:rPr>
              <w:t>bservation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A3CA384"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359D127"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7B9829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2D4726A"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1B361AE3" w14:textId="77777777" w:rsidR="005B3F47" w:rsidRPr="00D7033E" w:rsidRDefault="005B3F47" w:rsidP="00572AB3">
            <w:pPr>
              <w:pStyle w:val="TableCellBody"/>
            </w:pPr>
          </w:p>
        </w:tc>
      </w:tr>
      <w:tr w:rsidR="005B3F47" w:rsidRPr="00D7033E" w14:paraId="7A17B055"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EFA147C" w14:textId="77777777" w:rsidR="005B3F47" w:rsidRDefault="005B3F47" w:rsidP="00572AB3">
            <w:pPr>
              <w:pStyle w:val="TableCellBody"/>
            </w:pPr>
            <w:r>
              <w:t>33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7AF09450" w14:textId="77777777" w:rsidR="005B3F47" w:rsidRPr="00C862B2" w:rsidRDefault="005B3F47" w:rsidP="00572AB3">
            <w:pPr>
              <w:rPr>
                <w:rFonts w:cs="Arial"/>
              </w:rPr>
            </w:pPr>
            <w:proofErr w:type="spellStart"/>
            <w:r>
              <w:rPr>
                <w:rFonts w:cs="Arial"/>
              </w:rPr>
              <w:t>SendOverdueSiteAckR</w:t>
            </w:r>
            <w:r w:rsidRPr="00C862B2">
              <w:rPr>
                <w:rFonts w:cs="Arial"/>
              </w:rPr>
              <w:t>eminders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A76B4E6"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706D4D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C20FF20"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8E82420"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CBEADA0" w14:textId="77777777" w:rsidR="005B3F47" w:rsidRPr="00D7033E" w:rsidRDefault="005B3F47" w:rsidP="00572AB3">
            <w:pPr>
              <w:pStyle w:val="TableCellBody"/>
            </w:pPr>
          </w:p>
        </w:tc>
      </w:tr>
      <w:tr w:rsidR="005B3F47" w:rsidRPr="00D7033E" w14:paraId="517A834C"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79D4AB94" w14:textId="77777777" w:rsidR="005B3F47" w:rsidRDefault="005B3F47" w:rsidP="00572AB3">
            <w:pPr>
              <w:pStyle w:val="TableCellBody"/>
            </w:pPr>
            <w:r>
              <w:t>34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EC752F6" w14:textId="77777777" w:rsidR="005B3F47" w:rsidRPr="00C862B2" w:rsidRDefault="005B3F47" w:rsidP="00572AB3">
            <w:pPr>
              <w:rPr>
                <w:rFonts w:cs="Arial"/>
              </w:rPr>
            </w:pPr>
            <w:proofErr w:type="spellStart"/>
            <w:r>
              <w:rPr>
                <w:rFonts w:cs="Arial"/>
              </w:rPr>
              <w:t>SnStatusFinderQueryB</w:t>
            </w:r>
            <w:r w:rsidRPr="00C862B2">
              <w:rPr>
                <w:rFonts w:cs="Arial"/>
              </w:rPr>
              <w:t>uilder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FC68D7E"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F2F0AC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ABDD68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FDAD4A7"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291CD094" w14:textId="77777777" w:rsidR="005B3F47" w:rsidRPr="00D7033E" w:rsidRDefault="005B3F47" w:rsidP="00572AB3">
            <w:pPr>
              <w:pStyle w:val="TableCellBody"/>
            </w:pPr>
          </w:p>
        </w:tc>
      </w:tr>
      <w:tr w:rsidR="005B3F47" w:rsidRPr="00D7033E" w14:paraId="4B9AA1B1"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40BEA07" w14:textId="77777777" w:rsidR="005B3F47" w:rsidRDefault="005B3F47" w:rsidP="00572AB3">
            <w:pPr>
              <w:pStyle w:val="TableCellBody"/>
            </w:pPr>
            <w:r>
              <w:lastRenderedPageBreak/>
              <w:t>35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381DEC34" w14:textId="77777777" w:rsidR="005B3F47" w:rsidRPr="00C862B2" w:rsidRDefault="005B3F47" w:rsidP="00572AB3">
            <w:pPr>
              <w:rPr>
                <w:rFonts w:cs="Arial"/>
              </w:rPr>
            </w:pPr>
            <w:proofErr w:type="spellStart"/>
            <w:r>
              <w:rPr>
                <w:rFonts w:cs="Arial"/>
              </w:rPr>
              <w:t>SnStatusF</w:t>
            </w:r>
            <w:r w:rsidRPr="00C862B2">
              <w:rPr>
                <w:rFonts w:cs="Arial"/>
              </w:rPr>
              <w:t>inder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EFB62AD"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D05743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5494FD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8895C86"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08AF63F7" w14:textId="77777777" w:rsidR="005B3F47" w:rsidRPr="00D7033E" w:rsidRDefault="005B3F47" w:rsidP="00572AB3">
            <w:pPr>
              <w:pStyle w:val="TableCellBody"/>
            </w:pPr>
          </w:p>
        </w:tc>
      </w:tr>
    </w:tbl>
    <w:p w14:paraId="0639EE87" w14:textId="77777777" w:rsidR="005B3F47" w:rsidRDefault="005B3F47" w:rsidP="005B3F47"/>
    <w:p w14:paraId="778061BE" w14:textId="77777777" w:rsidR="005B3F47" w:rsidRPr="005B3F47" w:rsidRDefault="005B3F47" w:rsidP="005B3F47">
      <w:pPr>
        <w:pStyle w:val="BodyText"/>
        <w:rPr>
          <w:lang w:eastAsia="x-none"/>
        </w:rPr>
      </w:pPr>
    </w:p>
    <w:p w14:paraId="1332B8C7" w14:textId="77777777" w:rsidR="00852A66" w:rsidRDefault="00852A66" w:rsidP="00852A66">
      <w:pPr>
        <w:pStyle w:val="Heading3"/>
        <w:tabs>
          <w:tab w:val="left" w:pos="630"/>
        </w:tabs>
        <w:ind w:left="1260" w:hanging="810"/>
        <w:rPr>
          <w:lang w:val="en-US"/>
        </w:rPr>
      </w:pPr>
      <w:r>
        <w:rPr>
          <w:lang w:val="en-US"/>
        </w:rPr>
        <w:t>A</w:t>
      </w:r>
      <w:proofErr w:type="spellStart"/>
      <w:r>
        <w:t>daptive</w:t>
      </w:r>
      <w:proofErr w:type="spellEnd"/>
      <w:r>
        <w:t xml:space="preserve"> Monitoring</w:t>
      </w:r>
      <w:r w:rsidRPr="001A1A84">
        <w:t xml:space="preserve"> Management</w:t>
      </w:r>
    </w:p>
    <w:p w14:paraId="1BE75C6C" w14:textId="77777777" w:rsidR="00EC0BD0" w:rsidRDefault="00EC0BD0" w:rsidP="00EC0BD0">
      <w:r>
        <w:t>This section describes the functionality and responsibilities of the system identified.</w:t>
      </w:r>
    </w:p>
    <w:p w14:paraId="15D16292" w14:textId="77777777" w:rsidR="00EC0BD0" w:rsidRPr="0080155A" w:rsidRDefault="00EC0BD0" w:rsidP="00EC0BD0">
      <w:pPr>
        <w:pStyle w:val="BodyText"/>
        <w:rPr>
          <w:lang w:eastAsia="x-none"/>
        </w:rPr>
      </w:pPr>
    </w:p>
    <w:p w14:paraId="1CBF2B85" w14:textId="77777777" w:rsidR="00EC0BD0" w:rsidRDefault="00EC0BD0" w:rsidP="00EC0BD0">
      <w:pPr>
        <w:pStyle w:val="Heading4"/>
        <w:ind w:left="360"/>
        <w:rPr>
          <w:lang w:val="en-US"/>
        </w:rPr>
      </w:pPr>
      <w:r>
        <w:t>Purpose</w:t>
      </w:r>
    </w:p>
    <w:p w14:paraId="6CF554CC" w14:textId="77777777" w:rsidR="00EC0BD0" w:rsidRPr="0080155A" w:rsidRDefault="00EC0BD0" w:rsidP="00EC0BD0">
      <w:pPr>
        <w:pStyle w:val="BodyText"/>
        <w:rPr>
          <w:lang w:eastAsia="x-none"/>
        </w:rPr>
      </w:pPr>
      <w:r>
        <w:rPr>
          <w:lang w:eastAsia="x-none"/>
        </w:rPr>
        <w:t>Adaptive Monitoring system is responsible for uploading CAF reports and managing site observations, site decisions by CCRA and FM.</w:t>
      </w:r>
    </w:p>
    <w:p w14:paraId="1AC2FAE4" w14:textId="77777777" w:rsidR="00EC0BD0" w:rsidRDefault="00EC0BD0" w:rsidP="00EC0BD0">
      <w:pPr>
        <w:pStyle w:val="Heading4"/>
        <w:ind w:left="360"/>
        <w:rPr>
          <w:lang w:val="en-US"/>
        </w:rPr>
      </w:pPr>
      <w:r>
        <w:t>Logical Architecture Diagram</w:t>
      </w:r>
    </w:p>
    <w:p w14:paraId="451FBC24" w14:textId="77777777" w:rsidR="00EC0BD0" w:rsidRPr="0080155A" w:rsidRDefault="00EC0BD0" w:rsidP="00EC0BD0">
      <w:pPr>
        <w:pStyle w:val="BodyText"/>
        <w:rPr>
          <w:lang w:eastAsia="x-none"/>
        </w:rPr>
      </w:pPr>
      <w:r>
        <w:object w:dxaOrig="13039" w:dyaOrig="8235" w14:anchorId="17DE466E">
          <v:shape id="_x0000_i1054" type="#_x0000_t75" style="width:467.5pt;height:295.5pt" o:ole="">
            <v:imagedata r:id="rId77" o:title=""/>
          </v:shape>
          <o:OLEObject Type="Embed" ProgID="Visio.Drawing.11" ShapeID="_x0000_i1054" DrawAspect="Content" ObjectID="_1450521370" r:id="rId78"/>
        </w:object>
      </w:r>
    </w:p>
    <w:p w14:paraId="6D819D92" w14:textId="77777777" w:rsidR="00EC0BD0" w:rsidRDefault="00EC0BD0" w:rsidP="00EC0BD0">
      <w:pPr>
        <w:pStyle w:val="Heading4"/>
        <w:ind w:left="360"/>
        <w:rPr>
          <w:lang w:val="en-US"/>
        </w:rPr>
      </w:pPr>
      <w:r>
        <w:t>Object Model and Interface</w:t>
      </w:r>
    </w:p>
    <w:p w14:paraId="2086EAD8"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Class Diagram</w:t>
      </w:r>
    </w:p>
    <w:p w14:paraId="72EC1D3C" w14:textId="77777777" w:rsidR="00F14199" w:rsidRDefault="00F14199" w:rsidP="00EC0BD0">
      <w:pPr>
        <w:pStyle w:val="BodyText"/>
        <w:rPr>
          <w:color w:val="000000" w:themeColor="text1"/>
          <w:lang w:eastAsia="x-none"/>
        </w:rPr>
      </w:pPr>
      <w:r w:rsidRPr="00F14199">
        <w:rPr>
          <w:color w:val="000000" w:themeColor="text1"/>
          <w:lang w:eastAsia="x-none"/>
        </w:rPr>
        <w:t>Main classes</w:t>
      </w:r>
      <w:r>
        <w:rPr>
          <w:color w:val="000000" w:themeColor="text1"/>
          <w:lang w:eastAsia="x-none"/>
        </w:rPr>
        <w:t xml:space="preserve"> involved in the AM system are</w:t>
      </w:r>
    </w:p>
    <w:p w14:paraId="672A6C8C" w14:textId="77777777" w:rsidR="00F14199" w:rsidRDefault="00F14199" w:rsidP="00EC0BD0">
      <w:pPr>
        <w:pStyle w:val="BodyText"/>
        <w:rPr>
          <w:color w:val="000000" w:themeColor="text1"/>
          <w:lang w:eastAsia="x-none"/>
        </w:rPr>
      </w:pPr>
      <w:proofErr w:type="spellStart"/>
      <w:r>
        <w:rPr>
          <w:color w:val="000000" w:themeColor="text1"/>
          <w:lang w:eastAsia="x-none"/>
        </w:rPr>
        <w:lastRenderedPageBreak/>
        <w:t>CafReport</w:t>
      </w:r>
      <w:proofErr w:type="spellEnd"/>
      <w:r>
        <w:rPr>
          <w:color w:val="000000" w:themeColor="text1"/>
          <w:lang w:eastAsia="x-none"/>
        </w:rPr>
        <w:t xml:space="preserve">, </w:t>
      </w:r>
      <w:proofErr w:type="spellStart"/>
      <w:r>
        <w:rPr>
          <w:color w:val="000000" w:themeColor="text1"/>
          <w:lang w:eastAsia="x-none"/>
        </w:rPr>
        <w:t>CafReportLine</w:t>
      </w:r>
      <w:proofErr w:type="spellEnd"/>
      <w:r>
        <w:rPr>
          <w:color w:val="000000" w:themeColor="text1"/>
          <w:lang w:eastAsia="x-none"/>
        </w:rPr>
        <w:t xml:space="preserve">, Site, </w:t>
      </w:r>
      <w:proofErr w:type="spellStart"/>
      <w:r>
        <w:rPr>
          <w:color w:val="000000" w:themeColor="text1"/>
          <w:lang w:eastAsia="x-none"/>
        </w:rPr>
        <w:t>CafSiteReport</w:t>
      </w:r>
      <w:proofErr w:type="spellEnd"/>
      <w:r>
        <w:rPr>
          <w:color w:val="000000" w:themeColor="text1"/>
          <w:lang w:eastAsia="x-none"/>
        </w:rPr>
        <w:t xml:space="preserve">, </w:t>
      </w:r>
      <w:proofErr w:type="spellStart"/>
      <w:r>
        <w:rPr>
          <w:color w:val="000000" w:themeColor="text1"/>
          <w:lang w:eastAsia="x-none"/>
        </w:rPr>
        <w:t>FmSiteRecommendation</w:t>
      </w:r>
      <w:proofErr w:type="spellEnd"/>
      <w:r>
        <w:rPr>
          <w:color w:val="000000" w:themeColor="text1"/>
          <w:lang w:eastAsia="x-none"/>
        </w:rPr>
        <w:t xml:space="preserve">, </w:t>
      </w:r>
      <w:proofErr w:type="spellStart"/>
      <w:r>
        <w:rPr>
          <w:color w:val="000000" w:themeColor="text1"/>
          <w:lang w:eastAsia="x-none"/>
        </w:rPr>
        <w:t>CcraSiteRecommendation</w:t>
      </w:r>
      <w:proofErr w:type="spellEnd"/>
      <w:r>
        <w:rPr>
          <w:color w:val="000000" w:themeColor="text1"/>
          <w:lang w:eastAsia="x-none"/>
        </w:rPr>
        <w:t xml:space="preserve">, </w:t>
      </w:r>
      <w:proofErr w:type="spellStart"/>
      <w:r>
        <w:rPr>
          <w:color w:val="000000" w:themeColor="text1"/>
          <w:lang w:eastAsia="x-none"/>
        </w:rPr>
        <w:t>SiteObservation</w:t>
      </w:r>
      <w:proofErr w:type="spellEnd"/>
    </w:p>
    <w:p w14:paraId="61932A79" w14:textId="77777777" w:rsidR="00F14199" w:rsidRPr="00F14199" w:rsidRDefault="00F14199" w:rsidP="00EC0BD0">
      <w:pPr>
        <w:pStyle w:val="BodyText"/>
        <w:rPr>
          <w:color w:val="000000" w:themeColor="text1"/>
          <w:lang w:eastAsia="x-none"/>
        </w:rPr>
      </w:pPr>
      <w:r>
        <w:rPr>
          <w:color w:val="000000" w:themeColor="text1"/>
          <w:lang w:eastAsia="x-none"/>
        </w:rPr>
        <w:t>Different classes involved in the system invoke different services and presenters listed, to help the AM functionality.</w:t>
      </w:r>
    </w:p>
    <w:p w14:paraId="65D14836" w14:textId="77777777" w:rsidR="00EC0BD0" w:rsidRDefault="00F14199" w:rsidP="00EC0BD0">
      <w:pPr>
        <w:pStyle w:val="BodyText"/>
      </w:pPr>
      <w:r>
        <w:object w:dxaOrig="16885" w:dyaOrig="7940" w14:anchorId="4540AC92">
          <v:shape id="_x0000_i1055" type="#_x0000_t75" style="width:505.5pt;height:421.5pt" o:ole="">
            <v:imagedata r:id="rId79" o:title=""/>
          </v:shape>
          <o:OLEObject Type="Embed" ProgID="Visio.Drawing.11" ShapeID="_x0000_i1055" DrawAspect="Content" ObjectID="_1450521371" r:id="rId80"/>
        </w:object>
      </w:r>
    </w:p>
    <w:p w14:paraId="28CC1ACF" w14:textId="77777777" w:rsidR="00EC0BD0" w:rsidRPr="0080155A" w:rsidRDefault="00EC0BD0" w:rsidP="00EC0BD0">
      <w:pPr>
        <w:pStyle w:val="BodyText"/>
        <w:rPr>
          <w:color w:val="1F497D" w:themeColor="text2"/>
          <w:u w:val="single"/>
          <w:lang w:eastAsia="x-none"/>
        </w:rPr>
      </w:pPr>
    </w:p>
    <w:p w14:paraId="392D2CD9"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Class Description</w:t>
      </w:r>
    </w:p>
    <w:p w14:paraId="151E5CC6" w14:textId="77777777" w:rsidR="00EC0BD0" w:rsidRDefault="0064498B" w:rsidP="00EC0BD0">
      <w:pPr>
        <w:pStyle w:val="BodyText"/>
        <w:rPr>
          <w:color w:val="1F497D" w:themeColor="text2"/>
          <w:lang w:eastAsia="x-none"/>
        </w:rPr>
      </w:pPr>
      <w:r>
        <w:rPr>
          <w:color w:val="1F497D" w:themeColor="text2"/>
          <w:lang w:eastAsia="x-none"/>
        </w:rPr>
        <w:object w:dxaOrig="1550" w:dyaOrig="991" w14:anchorId="5D29493C">
          <v:shape id="_x0000_i1056" type="#_x0000_t75" style="width:77.5pt;height:49.5pt" o:ole="">
            <v:imagedata r:id="rId81" o:title=""/>
          </v:shape>
          <o:OLEObject Type="Embed" ProgID="Word.Document.12" ShapeID="_x0000_i1056" DrawAspect="Icon" ObjectID="_1450521372" r:id="rId82">
            <o:FieldCodes>\s</o:FieldCodes>
          </o:OLEObject>
        </w:object>
      </w:r>
    </w:p>
    <w:p w14:paraId="48D9C689" w14:textId="77777777" w:rsidR="00EC0BD0" w:rsidRPr="00F744ED" w:rsidRDefault="00EC0BD0" w:rsidP="00EC0BD0">
      <w:pPr>
        <w:pStyle w:val="BodyText"/>
        <w:rPr>
          <w:color w:val="1F497D" w:themeColor="text2"/>
          <w:lang w:eastAsia="x-none"/>
        </w:rPr>
      </w:pPr>
    </w:p>
    <w:p w14:paraId="65A24EDB"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Flow Diagram</w:t>
      </w:r>
    </w:p>
    <w:p w14:paraId="1EB826A4" w14:textId="77777777" w:rsidR="00EC0BD0" w:rsidRDefault="00EC0BD0" w:rsidP="00EC0BD0">
      <w:pPr>
        <w:pStyle w:val="BodyText"/>
      </w:pPr>
      <w:r>
        <w:object w:dxaOrig="15744" w:dyaOrig="11107" w14:anchorId="13EB67BA">
          <v:shape id="_x0000_i1057" type="#_x0000_t75" style="width:467.5pt;height:330pt" o:ole="">
            <v:imagedata r:id="rId83" o:title=""/>
          </v:shape>
          <o:OLEObject Type="Embed" ProgID="Visio.Drawing.11" ShapeID="_x0000_i1057" DrawAspect="Content" ObjectID="_1450521373" r:id="rId84"/>
        </w:object>
      </w:r>
    </w:p>
    <w:p w14:paraId="19AF1774" w14:textId="77777777" w:rsidR="00EC0BD0" w:rsidRPr="0080155A" w:rsidRDefault="00EC0BD0" w:rsidP="00EC0BD0">
      <w:pPr>
        <w:pStyle w:val="BodyText"/>
        <w:rPr>
          <w:color w:val="1F497D" w:themeColor="text2"/>
          <w:u w:val="single"/>
          <w:lang w:eastAsia="x-none"/>
        </w:rPr>
      </w:pPr>
    </w:p>
    <w:p w14:paraId="6D23879E"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Sequence Diagrams</w:t>
      </w:r>
    </w:p>
    <w:p w14:paraId="0716A75F" w14:textId="77777777" w:rsidR="00EC0BD0" w:rsidRDefault="00EC0BD0" w:rsidP="00EC0BD0">
      <w:pPr>
        <w:pStyle w:val="BodyText"/>
        <w:rPr>
          <w:lang w:eastAsia="x-none"/>
        </w:rPr>
      </w:pPr>
      <w:proofErr w:type="spellStart"/>
      <w:r w:rsidRPr="00DC0C6E">
        <w:rPr>
          <w:lang w:eastAsia="x-none"/>
        </w:rPr>
        <w:t>Seq</w:t>
      </w:r>
      <w:proofErr w:type="spellEnd"/>
      <w:r w:rsidRPr="00DC0C6E">
        <w:rPr>
          <w:lang w:eastAsia="x-none"/>
        </w:rPr>
        <w:t xml:space="preserve"> Diagram for CAF Analyst</w:t>
      </w:r>
    </w:p>
    <w:p w14:paraId="0B1F9B71" w14:textId="77777777" w:rsidR="00EC0BD0" w:rsidRDefault="00EC0BD0" w:rsidP="00EC0BD0">
      <w:pPr>
        <w:pStyle w:val="BodyText"/>
      </w:pPr>
      <w:r>
        <w:object w:dxaOrig="25133" w:dyaOrig="13134" w14:anchorId="48F717BF">
          <v:shape id="_x0000_i1058" type="#_x0000_t75" style="width:467.5pt;height:226.5pt" o:ole="">
            <v:imagedata r:id="rId85" o:title=""/>
          </v:shape>
          <o:OLEObject Type="Embed" ProgID="Visio.Drawing.11" ShapeID="_x0000_i1058" DrawAspect="Content" ObjectID="_1450521374" r:id="rId86"/>
        </w:object>
      </w:r>
    </w:p>
    <w:p w14:paraId="569AECCE" w14:textId="77777777" w:rsidR="00EC0BD0" w:rsidRDefault="00EC0BD0" w:rsidP="00EC0BD0">
      <w:r>
        <w:lastRenderedPageBreak/>
        <w:t xml:space="preserve">Sequence table </w:t>
      </w:r>
    </w:p>
    <w:tbl>
      <w:tblPr>
        <w:tblStyle w:val="TableGrid"/>
        <w:tblW w:w="0" w:type="auto"/>
        <w:tblLook w:val="04A0" w:firstRow="1" w:lastRow="0" w:firstColumn="1" w:lastColumn="0" w:noHBand="0" w:noVBand="1"/>
      </w:tblPr>
      <w:tblGrid>
        <w:gridCol w:w="1548"/>
        <w:gridCol w:w="8028"/>
      </w:tblGrid>
      <w:tr w:rsidR="00EC0BD0" w14:paraId="2A62AE77" w14:textId="77777777" w:rsidTr="00572AB3">
        <w:tc>
          <w:tcPr>
            <w:tcW w:w="1548" w:type="dxa"/>
          </w:tcPr>
          <w:p w14:paraId="107B81DE" w14:textId="77777777" w:rsidR="00EC0BD0" w:rsidRDefault="00EC0BD0" w:rsidP="00572AB3">
            <w:r>
              <w:t>Sequence No.</w:t>
            </w:r>
          </w:p>
        </w:tc>
        <w:tc>
          <w:tcPr>
            <w:tcW w:w="8028" w:type="dxa"/>
          </w:tcPr>
          <w:p w14:paraId="6D31CBC1" w14:textId="77777777" w:rsidR="00EC0BD0" w:rsidRDefault="00EC0BD0" w:rsidP="00572AB3">
            <w:r>
              <w:t>Action</w:t>
            </w:r>
          </w:p>
        </w:tc>
      </w:tr>
      <w:tr w:rsidR="00EC0BD0" w14:paraId="321F689A" w14:textId="77777777" w:rsidTr="00572AB3">
        <w:tc>
          <w:tcPr>
            <w:tcW w:w="1548" w:type="dxa"/>
          </w:tcPr>
          <w:p w14:paraId="26CBCEBE" w14:textId="77777777" w:rsidR="00EC0BD0" w:rsidRDefault="00EC0BD0" w:rsidP="00572AB3">
            <w:pPr>
              <w:jc w:val="center"/>
            </w:pPr>
            <w:r>
              <w:t>1</w:t>
            </w:r>
          </w:p>
        </w:tc>
        <w:tc>
          <w:tcPr>
            <w:tcW w:w="8028" w:type="dxa"/>
          </w:tcPr>
          <w:p w14:paraId="73C71BBF"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38806E97" w14:textId="77777777" w:rsidR="00EC0BD0" w:rsidRDefault="00EC0BD0" w:rsidP="00572AB3"/>
        </w:tc>
      </w:tr>
      <w:tr w:rsidR="00EC0BD0" w14:paraId="05BEF21E" w14:textId="77777777" w:rsidTr="00572AB3">
        <w:tc>
          <w:tcPr>
            <w:tcW w:w="1548" w:type="dxa"/>
          </w:tcPr>
          <w:p w14:paraId="79FCBC4D" w14:textId="77777777" w:rsidR="00EC0BD0" w:rsidRDefault="00EC0BD0" w:rsidP="00572AB3">
            <w:pPr>
              <w:jc w:val="center"/>
            </w:pPr>
            <w:r>
              <w:t>2</w:t>
            </w:r>
          </w:p>
        </w:tc>
        <w:tc>
          <w:tcPr>
            <w:tcW w:w="8028" w:type="dxa"/>
          </w:tcPr>
          <w:p w14:paraId="6FD0C670" w14:textId="77777777" w:rsidR="00EC0BD0" w:rsidRDefault="00EC0BD0" w:rsidP="00572AB3">
            <w:pPr>
              <w:autoSpaceDE w:val="0"/>
              <w:autoSpaceDN w:val="0"/>
              <w:adjustRightInd w:val="0"/>
              <w:spacing w:line="288" w:lineRule="auto"/>
              <w:rPr>
                <w:rFonts w:cs="Arial"/>
                <w:color w:val="000000"/>
              </w:rPr>
            </w:pPr>
            <w:r>
              <w:rPr>
                <w:rFonts w:cs="Arial"/>
                <w:color w:val="000000"/>
              </w:rPr>
              <w:t>To load new CAF Report, press ‘New CAF Report’ button</w:t>
            </w:r>
          </w:p>
          <w:p w14:paraId="3759A941" w14:textId="77777777" w:rsidR="00EC0BD0" w:rsidRDefault="00EC0BD0" w:rsidP="00572AB3"/>
        </w:tc>
      </w:tr>
      <w:tr w:rsidR="00EC0BD0" w14:paraId="27AC5A43" w14:textId="77777777" w:rsidTr="00572AB3">
        <w:tc>
          <w:tcPr>
            <w:tcW w:w="1548" w:type="dxa"/>
          </w:tcPr>
          <w:p w14:paraId="095B11AA" w14:textId="77777777" w:rsidR="00EC0BD0" w:rsidRDefault="00EC0BD0" w:rsidP="00572AB3">
            <w:pPr>
              <w:jc w:val="center"/>
            </w:pPr>
            <w:r>
              <w:t>3.1</w:t>
            </w:r>
          </w:p>
        </w:tc>
        <w:tc>
          <w:tcPr>
            <w:tcW w:w="8028" w:type="dxa"/>
          </w:tcPr>
          <w:p w14:paraId="05C1530B" w14:textId="77777777" w:rsidR="00EC0BD0" w:rsidRDefault="00EC0BD0" w:rsidP="00572AB3">
            <w:pPr>
              <w:autoSpaceDE w:val="0"/>
              <w:autoSpaceDN w:val="0"/>
              <w:adjustRightInd w:val="0"/>
              <w:spacing w:line="288" w:lineRule="auto"/>
              <w:rPr>
                <w:rFonts w:cs="Arial"/>
                <w:color w:val="000000"/>
              </w:rPr>
            </w:pPr>
            <w:r>
              <w:rPr>
                <w:rFonts w:cs="Arial"/>
                <w:color w:val="000000"/>
              </w:rPr>
              <w:t>1.Select the Study from dropdown</w:t>
            </w:r>
          </w:p>
          <w:p w14:paraId="649B8DE2"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2.press Browse and Select file to upload </w:t>
            </w:r>
          </w:p>
          <w:p w14:paraId="3E9EFC7B" w14:textId="77777777" w:rsidR="00EC0BD0" w:rsidRDefault="00EC0BD0" w:rsidP="00572AB3">
            <w:pPr>
              <w:autoSpaceDE w:val="0"/>
              <w:autoSpaceDN w:val="0"/>
              <w:adjustRightInd w:val="0"/>
              <w:spacing w:line="288" w:lineRule="auto"/>
              <w:rPr>
                <w:rFonts w:cs="Arial"/>
                <w:color w:val="000000"/>
              </w:rPr>
            </w:pPr>
            <w:r>
              <w:rPr>
                <w:rFonts w:cs="Arial"/>
                <w:color w:val="000000"/>
              </w:rPr>
              <w:t>3.Press ‘Create CAF Report’ button to proceed</w:t>
            </w:r>
          </w:p>
          <w:p w14:paraId="7448CB4E" w14:textId="77777777" w:rsidR="00EC0BD0" w:rsidRDefault="00EC0BD0" w:rsidP="00572AB3"/>
        </w:tc>
      </w:tr>
      <w:tr w:rsidR="00EC0BD0" w14:paraId="341947C5" w14:textId="77777777" w:rsidTr="00572AB3">
        <w:tc>
          <w:tcPr>
            <w:tcW w:w="1548" w:type="dxa"/>
          </w:tcPr>
          <w:p w14:paraId="1A0F779C" w14:textId="77777777" w:rsidR="00EC0BD0" w:rsidRDefault="00EC0BD0" w:rsidP="00572AB3">
            <w:pPr>
              <w:jc w:val="center"/>
            </w:pPr>
            <w:r>
              <w:t>3.2</w:t>
            </w:r>
          </w:p>
        </w:tc>
        <w:tc>
          <w:tcPr>
            <w:tcW w:w="8028" w:type="dxa"/>
          </w:tcPr>
          <w:p w14:paraId="5E6C6925"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button to return to CAF Report Home Page</w:t>
            </w:r>
          </w:p>
          <w:p w14:paraId="000AA99B" w14:textId="77777777" w:rsidR="00EC0BD0" w:rsidRDefault="00EC0BD0" w:rsidP="00572AB3"/>
        </w:tc>
      </w:tr>
      <w:tr w:rsidR="00EC0BD0" w14:paraId="06A360A8" w14:textId="77777777" w:rsidTr="00572AB3">
        <w:tc>
          <w:tcPr>
            <w:tcW w:w="1548" w:type="dxa"/>
          </w:tcPr>
          <w:p w14:paraId="48E32DB4" w14:textId="77777777" w:rsidR="00EC0BD0" w:rsidRDefault="00EC0BD0" w:rsidP="00572AB3">
            <w:pPr>
              <w:jc w:val="center"/>
            </w:pPr>
            <w:r>
              <w:t>4.1</w:t>
            </w:r>
          </w:p>
        </w:tc>
        <w:tc>
          <w:tcPr>
            <w:tcW w:w="8028" w:type="dxa"/>
          </w:tcPr>
          <w:p w14:paraId="4E5D3166" w14:textId="77777777" w:rsidR="00EC0BD0" w:rsidRDefault="00EC0BD0" w:rsidP="00572AB3">
            <w:pPr>
              <w:autoSpaceDE w:val="0"/>
              <w:autoSpaceDN w:val="0"/>
              <w:adjustRightInd w:val="0"/>
              <w:spacing w:line="288" w:lineRule="auto"/>
              <w:rPr>
                <w:rFonts w:cs="Arial"/>
                <w:color w:val="000000"/>
              </w:rPr>
            </w:pPr>
            <w:r>
              <w:rPr>
                <w:rFonts w:cs="Arial"/>
                <w:color w:val="000000"/>
              </w:rPr>
              <w:t>When report is uploaded successfully</w:t>
            </w:r>
          </w:p>
          <w:p w14:paraId="683CFC2E" w14:textId="77777777" w:rsidR="00EC0BD0" w:rsidRDefault="00EC0BD0" w:rsidP="00572AB3"/>
        </w:tc>
      </w:tr>
      <w:tr w:rsidR="00EC0BD0" w14:paraId="321B14AA" w14:textId="77777777" w:rsidTr="00572AB3">
        <w:tc>
          <w:tcPr>
            <w:tcW w:w="1548" w:type="dxa"/>
          </w:tcPr>
          <w:p w14:paraId="44BFCEBE" w14:textId="77777777" w:rsidR="00EC0BD0" w:rsidRDefault="00EC0BD0" w:rsidP="00572AB3">
            <w:pPr>
              <w:jc w:val="center"/>
            </w:pPr>
            <w:r>
              <w:t>4.2</w:t>
            </w:r>
          </w:p>
        </w:tc>
        <w:tc>
          <w:tcPr>
            <w:tcW w:w="8028" w:type="dxa"/>
          </w:tcPr>
          <w:p w14:paraId="0D6B3454"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64C3442B" w14:textId="77777777" w:rsidR="00EC0BD0" w:rsidRDefault="00EC0BD0" w:rsidP="00572AB3"/>
        </w:tc>
      </w:tr>
      <w:tr w:rsidR="00EC0BD0" w14:paraId="353513C5" w14:textId="77777777" w:rsidTr="00572AB3">
        <w:tc>
          <w:tcPr>
            <w:tcW w:w="1548" w:type="dxa"/>
          </w:tcPr>
          <w:p w14:paraId="53F49EF0" w14:textId="77777777" w:rsidR="00EC0BD0" w:rsidRDefault="00EC0BD0" w:rsidP="00572AB3">
            <w:pPr>
              <w:jc w:val="center"/>
            </w:pPr>
            <w:r>
              <w:t>5</w:t>
            </w:r>
          </w:p>
        </w:tc>
        <w:tc>
          <w:tcPr>
            <w:tcW w:w="8028" w:type="dxa"/>
          </w:tcPr>
          <w:p w14:paraId="6A824D94" w14:textId="77777777" w:rsidR="00EC0BD0" w:rsidRDefault="00EC0BD0" w:rsidP="00572AB3">
            <w:pPr>
              <w:autoSpaceDE w:val="0"/>
              <w:autoSpaceDN w:val="0"/>
              <w:adjustRightInd w:val="0"/>
              <w:spacing w:line="288" w:lineRule="auto"/>
              <w:rPr>
                <w:rFonts w:cs="Arial"/>
                <w:color w:val="0070C0"/>
                <w:u w:val="single"/>
              </w:rPr>
            </w:pPr>
            <w:r>
              <w:rPr>
                <w:rFonts w:cs="Arial"/>
                <w:color w:val="000000"/>
              </w:rPr>
              <w:t xml:space="preserve">If you leave the CAF Report Upload screen or log out of </w:t>
            </w:r>
            <w:proofErr w:type="spellStart"/>
            <w:r>
              <w:rPr>
                <w:rFonts w:cs="Arial"/>
                <w:color w:val="000000"/>
              </w:rPr>
              <w:t>iPortal</w:t>
            </w:r>
            <w:proofErr w:type="spellEnd"/>
            <w:r>
              <w:rPr>
                <w:rFonts w:cs="Arial"/>
                <w:color w:val="000000"/>
              </w:rPr>
              <w:t xml:space="preserve"> without selecting Process, Cancel or Disable, the loaded report will be displayed on the AM CAF Report homepage with a status of ‘Validated’</w:t>
            </w:r>
          </w:p>
          <w:p w14:paraId="23E7124A" w14:textId="77777777" w:rsidR="00EC0BD0" w:rsidRDefault="00EC0BD0" w:rsidP="00572AB3">
            <w:pPr>
              <w:autoSpaceDE w:val="0"/>
              <w:autoSpaceDN w:val="0"/>
              <w:adjustRightInd w:val="0"/>
              <w:spacing w:line="288" w:lineRule="auto"/>
              <w:rPr>
                <w:rFonts w:cs="Arial"/>
                <w:color w:val="000000"/>
              </w:rPr>
            </w:pPr>
          </w:p>
          <w:p w14:paraId="72B56D75" w14:textId="77777777" w:rsidR="00EC0BD0" w:rsidRDefault="00EC0BD0" w:rsidP="00572AB3"/>
        </w:tc>
      </w:tr>
    </w:tbl>
    <w:p w14:paraId="5044468E" w14:textId="77777777" w:rsidR="00EC0BD0" w:rsidRDefault="00EC0BD0" w:rsidP="00EC0BD0">
      <w:pPr>
        <w:pStyle w:val="BodyText"/>
        <w:rPr>
          <w:lang w:eastAsia="x-none"/>
        </w:rPr>
      </w:pPr>
    </w:p>
    <w:p w14:paraId="66539531" w14:textId="77777777" w:rsidR="00EC0BD0" w:rsidRDefault="00EC0BD0" w:rsidP="00EC0BD0">
      <w:pPr>
        <w:pStyle w:val="BodyText"/>
        <w:rPr>
          <w:lang w:eastAsia="x-none"/>
        </w:rPr>
      </w:pPr>
      <w:proofErr w:type="spellStart"/>
      <w:r w:rsidRPr="00820182">
        <w:rPr>
          <w:lang w:eastAsia="x-none"/>
        </w:rPr>
        <w:t>Seq</w:t>
      </w:r>
      <w:proofErr w:type="spellEnd"/>
      <w:r w:rsidRPr="00820182">
        <w:rPr>
          <w:lang w:eastAsia="x-none"/>
        </w:rPr>
        <w:t xml:space="preserve"> Diagram for CAF Report load </w:t>
      </w:r>
      <w:proofErr w:type="spellStart"/>
      <w:r w:rsidRPr="00820182">
        <w:rPr>
          <w:lang w:eastAsia="x-none"/>
        </w:rPr>
        <w:t>failue</w:t>
      </w:r>
      <w:proofErr w:type="spellEnd"/>
    </w:p>
    <w:p w14:paraId="2F8F7050" w14:textId="77777777" w:rsidR="00EC0BD0" w:rsidRDefault="00EC0BD0" w:rsidP="00EC0BD0">
      <w:pPr>
        <w:pStyle w:val="BodyText"/>
      </w:pPr>
      <w:r>
        <w:object w:dxaOrig="17923" w:dyaOrig="11829" w14:anchorId="4A56D7AC">
          <v:shape id="_x0000_i1059" type="#_x0000_t75" style="width:468pt;height:308.5pt" o:ole="">
            <v:imagedata r:id="rId87" o:title=""/>
          </v:shape>
          <o:OLEObject Type="Embed" ProgID="Visio.Drawing.11" ShapeID="_x0000_i1059" DrawAspect="Content" ObjectID="_1450521375" r:id="rId88"/>
        </w:object>
      </w:r>
    </w:p>
    <w:p w14:paraId="2CD47C0A"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65E3E8B5" w14:textId="77777777" w:rsidTr="00572AB3">
        <w:tc>
          <w:tcPr>
            <w:tcW w:w="1548" w:type="dxa"/>
          </w:tcPr>
          <w:p w14:paraId="6EA75057" w14:textId="77777777" w:rsidR="00EC0BD0" w:rsidRDefault="00EC0BD0" w:rsidP="00572AB3">
            <w:r>
              <w:t>Sequence No.</w:t>
            </w:r>
          </w:p>
        </w:tc>
        <w:tc>
          <w:tcPr>
            <w:tcW w:w="8028" w:type="dxa"/>
          </w:tcPr>
          <w:p w14:paraId="23C2091A" w14:textId="77777777" w:rsidR="00EC0BD0" w:rsidRDefault="00EC0BD0" w:rsidP="00572AB3">
            <w:r>
              <w:t>Action</w:t>
            </w:r>
          </w:p>
        </w:tc>
      </w:tr>
      <w:tr w:rsidR="00EC0BD0" w14:paraId="0BA27561" w14:textId="77777777" w:rsidTr="00572AB3">
        <w:tc>
          <w:tcPr>
            <w:tcW w:w="1548" w:type="dxa"/>
          </w:tcPr>
          <w:p w14:paraId="736365C8" w14:textId="77777777" w:rsidR="00EC0BD0" w:rsidRDefault="00EC0BD0" w:rsidP="00572AB3">
            <w:pPr>
              <w:jc w:val="center"/>
            </w:pPr>
            <w:r>
              <w:t>1</w:t>
            </w:r>
          </w:p>
        </w:tc>
        <w:tc>
          <w:tcPr>
            <w:tcW w:w="8028" w:type="dxa"/>
          </w:tcPr>
          <w:p w14:paraId="4744976D"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2D720E7C" w14:textId="77777777" w:rsidR="00EC0BD0" w:rsidRDefault="00EC0BD0" w:rsidP="00572AB3"/>
        </w:tc>
      </w:tr>
      <w:tr w:rsidR="00EC0BD0" w14:paraId="438E694E" w14:textId="77777777" w:rsidTr="00572AB3">
        <w:tc>
          <w:tcPr>
            <w:tcW w:w="1548" w:type="dxa"/>
          </w:tcPr>
          <w:p w14:paraId="727DC4E8" w14:textId="77777777" w:rsidR="00EC0BD0" w:rsidRDefault="00EC0BD0" w:rsidP="00572AB3">
            <w:pPr>
              <w:jc w:val="center"/>
            </w:pPr>
            <w:r>
              <w:t>2</w:t>
            </w:r>
          </w:p>
        </w:tc>
        <w:tc>
          <w:tcPr>
            <w:tcW w:w="8028" w:type="dxa"/>
          </w:tcPr>
          <w:p w14:paraId="5DF7DABC" w14:textId="77777777"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14:paraId="088F5237" w14:textId="77777777" w:rsidR="00EC0BD0" w:rsidRDefault="00EC0BD0" w:rsidP="00572AB3">
            <w:pPr>
              <w:autoSpaceDE w:val="0"/>
              <w:autoSpaceDN w:val="0"/>
              <w:adjustRightInd w:val="0"/>
              <w:spacing w:line="288" w:lineRule="auto"/>
              <w:rPr>
                <w:rFonts w:cs="Arial"/>
                <w:color w:val="000000"/>
              </w:rPr>
            </w:pPr>
          </w:p>
          <w:p w14:paraId="7D51BB61" w14:textId="77777777" w:rsidR="00EC0BD0" w:rsidRDefault="00EC0BD0" w:rsidP="00572AB3"/>
        </w:tc>
      </w:tr>
      <w:tr w:rsidR="00EC0BD0" w14:paraId="411C799E" w14:textId="77777777" w:rsidTr="00572AB3">
        <w:tc>
          <w:tcPr>
            <w:tcW w:w="1548" w:type="dxa"/>
          </w:tcPr>
          <w:p w14:paraId="496AB2EC" w14:textId="77777777" w:rsidR="00EC0BD0" w:rsidRDefault="00EC0BD0" w:rsidP="00572AB3">
            <w:pPr>
              <w:jc w:val="center"/>
            </w:pPr>
            <w:r>
              <w:t>3.1</w:t>
            </w:r>
          </w:p>
        </w:tc>
        <w:tc>
          <w:tcPr>
            <w:tcW w:w="8028" w:type="dxa"/>
          </w:tcPr>
          <w:p w14:paraId="1D5EDC8E" w14:textId="77777777" w:rsidR="00EC0BD0" w:rsidRDefault="00EC0BD0" w:rsidP="00572AB3">
            <w:pPr>
              <w:autoSpaceDE w:val="0"/>
              <w:autoSpaceDN w:val="0"/>
              <w:adjustRightInd w:val="0"/>
              <w:spacing w:line="288" w:lineRule="auto"/>
              <w:rPr>
                <w:rFonts w:cs="Arial"/>
                <w:color w:val="000000"/>
              </w:rPr>
            </w:pPr>
            <w:r>
              <w:rPr>
                <w:rFonts w:cs="Arial"/>
                <w:color w:val="000000"/>
              </w:rPr>
              <w:t>User press the ‘Process CAF Report’ button, but report has failed to upload</w:t>
            </w:r>
          </w:p>
          <w:p w14:paraId="5B3FFEBD" w14:textId="77777777" w:rsidR="00EC0BD0" w:rsidRDefault="00EC0BD0" w:rsidP="00572AB3"/>
        </w:tc>
      </w:tr>
      <w:tr w:rsidR="00EC0BD0" w14:paraId="404F3541" w14:textId="77777777" w:rsidTr="00572AB3">
        <w:tc>
          <w:tcPr>
            <w:tcW w:w="1548" w:type="dxa"/>
          </w:tcPr>
          <w:p w14:paraId="7C727DE2" w14:textId="77777777" w:rsidR="00EC0BD0" w:rsidRDefault="00EC0BD0" w:rsidP="00572AB3">
            <w:pPr>
              <w:jc w:val="center"/>
            </w:pPr>
            <w:r>
              <w:t>3.2</w:t>
            </w:r>
          </w:p>
        </w:tc>
        <w:tc>
          <w:tcPr>
            <w:tcW w:w="8028" w:type="dxa"/>
          </w:tcPr>
          <w:p w14:paraId="4F543EFC"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6E013B5C" w14:textId="77777777" w:rsidR="00EC0BD0" w:rsidRDefault="00EC0BD0" w:rsidP="00572AB3"/>
        </w:tc>
      </w:tr>
      <w:tr w:rsidR="00EC0BD0" w14:paraId="411CAE20" w14:textId="77777777" w:rsidTr="00572AB3">
        <w:tc>
          <w:tcPr>
            <w:tcW w:w="1548" w:type="dxa"/>
          </w:tcPr>
          <w:p w14:paraId="39BAC9C4" w14:textId="77777777" w:rsidR="00EC0BD0" w:rsidRDefault="00EC0BD0" w:rsidP="00572AB3">
            <w:pPr>
              <w:jc w:val="center"/>
            </w:pPr>
            <w:r>
              <w:t>4</w:t>
            </w:r>
          </w:p>
        </w:tc>
        <w:tc>
          <w:tcPr>
            <w:tcW w:w="8028" w:type="dxa"/>
          </w:tcPr>
          <w:p w14:paraId="4DDB4529"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6FF91161" w14:textId="77777777" w:rsidR="00EC0BD0" w:rsidRDefault="00EC0BD0" w:rsidP="00572AB3"/>
        </w:tc>
      </w:tr>
    </w:tbl>
    <w:p w14:paraId="0450CD15" w14:textId="77777777" w:rsidR="00EC0BD0" w:rsidRDefault="00EC0BD0" w:rsidP="00EC0BD0">
      <w:pPr>
        <w:pStyle w:val="BodyText"/>
        <w:rPr>
          <w:lang w:eastAsia="x-none"/>
        </w:rPr>
      </w:pPr>
    </w:p>
    <w:p w14:paraId="2AD84EBC" w14:textId="77777777" w:rsidR="00EC0BD0" w:rsidRDefault="00EC0BD0" w:rsidP="00EC0BD0">
      <w:pPr>
        <w:pStyle w:val="BodyText"/>
        <w:rPr>
          <w:lang w:eastAsia="x-none"/>
        </w:rPr>
      </w:pPr>
      <w:proofErr w:type="spellStart"/>
      <w:r w:rsidRPr="00C862DA">
        <w:rPr>
          <w:lang w:eastAsia="x-none"/>
        </w:rPr>
        <w:t>Seq</w:t>
      </w:r>
      <w:proofErr w:type="spellEnd"/>
      <w:r w:rsidRPr="00C862DA">
        <w:rPr>
          <w:lang w:eastAsia="x-none"/>
        </w:rPr>
        <w:t xml:space="preserve"> Diagram to Process uploaded CAF Report</w:t>
      </w:r>
    </w:p>
    <w:p w14:paraId="47514D4D" w14:textId="77777777" w:rsidR="00EC0BD0" w:rsidRDefault="00EC0BD0" w:rsidP="00EC0BD0">
      <w:pPr>
        <w:pStyle w:val="BodyText"/>
      </w:pPr>
      <w:r>
        <w:object w:dxaOrig="19210" w:dyaOrig="11052" w14:anchorId="009CC0CC">
          <v:shape id="_x0000_i1060" type="#_x0000_t75" style="width:468pt;height:269pt" o:ole="">
            <v:imagedata r:id="rId89" o:title=""/>
          </v:shape>
          <o:OLEObject Type="Embed" ProgID="Visio.Drawing.11" ShapeID="_x0000_i1060" DrawAspect="Content" ObjectID="_1450521376" r:id="rId90"/>
        </w:object>
      </w:r>
    </w:p>
    <w:p w14:paraId="150F55FF"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534C0936" w14:textId="77777777" w:rsidTr="00572AB3">
        <w:tc>
          <w:tcPr>
            <w:tcW w:w="1548" w:type="dxa"/>
          </w:tcPr>
          <w:p w14:paraId="0862D502" w14:textId="77777777" w:rsidR="00EC0BD0" w:rsidRDefault="00EC0BD0" w:rsidP="00572AB3">
            <w:r>
              <w:t>Sequence No.</w:t>
            </w:r>
          </w:p>
        </w:tc>
        <w:tc>
          <w:tcPr>
            <w:tcW w:w="8028" w:type="dxa"/>
          </w:tcPr>
          <w:p w14:paraId="52925823" w14:textId="77777777" w:rsidR="00EC0BD0" w:rsidRDefault="00EC0BD0" w:rsidP="00572AB3">
            <w:r>
              <w:t>Action</w:t>
            </w:r>
          </w:p>
        </w:tc>
      </w:tr>
      <w:tr w:rsidR="00EC0BD0" w14:paraId="5B448277" w14:textId="77777777" w:rsidTr="00572AB3">
        <w:tc>
          <w:tcPr>
            <w:tcW w:w="1548" w:type="dxa"/>
          </w:tcPr>
          <w:p w14:paraId="270A35EF" w14:textId="77777777" w:rsidR="00EC0BD0" w:rsidRDefault="00EC0BD0" w:rsidP="00572AB3">
            <w:pPr>
              <w:jc w:val="center"/>
            </w:pPr>
            <w:r>
              <w:t>1</w:t>
            </w:r>
          </w:p>
        </w:tc>
        <w:tc>
          <w:tcPr>
            <w:tcW w:w="8028" w:type="dxa"/>
          </w:tcPr>
          <w:p w14:paraId="4DC3D915"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6D6BCA80" w14:textId="77777777" w:rsidR="00EC0BD0" w:rsidRDefault="00EC0BD0" w:rsidP="00572AB3"/>
        </w:tc>
      </w:tr>
      <w:tr w:rsidR="00EC0BD0" w14:paraId="0F2D4ACB" w14:textId="77777777" w:rsidTr="00572AB3">
        <w:tc>
          <w:tcPr>
            <w:tcW w:w="1548" w:type="dxa"/>
          </w:tcPr>
          <w:p w14:paraId="6E4DF3B5" w14:textId="77777777" w:rsidR="00EC0BD0" w:rsidRDefault="00EC0BD0" w:rsidP="00572AB3">
            <w:pPr>
              <w:jc w:val="center"/>
            </w:pPr>
            <w:r>
              <w:t>2</w:t>
            </w:r>
          </w:p>
        </w:tc>
        <w:tc>
          <w:tcPr>
            <w:tcW w:w="8028" w:type="dxa"/>
          </w:tcPr>
          <w:p w14:paraId="3F8B56D9" w14:textId="77777777"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14:paraId="5F8F927B" w14:textId="77777777" w:rsidR="00EC0BD0" w:rsidRDefault="00EC0BD0" w:rsidP="00572AB3">
            <w:pPr>
              <w:autoSpaceDE w:val="0"/>
              <w:autoSpaceDN w:val="0"/>
              <w:adjustRightInd w:val="0"/>
              <w:spacing w:line="288" w:lineRule="auto"/>
              <w:rPr>
                <w:rFonts w:cs="Arial"/>
                <w:color w:val="000000"/>
              </w:rPr>
            </w:pPr>
          </w:p>
          <w:p w14:paraId="21F355BF" w14:textId="77777777" w:rsidR="00EC0BD0" w:rsidRDefault="00EC0BD0" w:rsidP="00572AB3"/>
        </w:tc>
      </w:tr>
      <w:tr w:rsidR="00EC0BD0" w14:paraId="427B0030" w14:textId="77777777" w:rsidTr="00572AB3">
        <w:tc>
          <w:tcPr>
            <w:tcW w:w="1548" w:type="dxa"/>
          </w:tcPr>
          <w:p w14:paraId="579B0F62" w14:textId="77777777" w:rsidR="00EC0BD0" w:rsidRDefault="00EC0BD0" w:rsidP="00572AB3">
            <w:pPr>
              <w:jc w:val="center"/>
            </w:pPr>
            <w:r>
              <w:t>3.1</w:t>
            </w:r>
          </w:p>
        </w:tc>
        <w:tc>
          <w:tcPr>
            <w:tcW w:w="8028" w:type="dxa"/>
          </w:tcPr>
          <w:p w14:paraId="72AA00EF" w14:textId="77777777" w:rsidR="00EC0BD0" w:rsidRDefault="00EC0BD0" w:rsidP="00572AB3">
            <w:pPr>
              <w:autoSpaceDE w:val="0"/>
              <w:autoSpaceDN w:val="0"/>
              <w:adjustRightInd w:val="0"/>
              <w:spacing w:line="288" w:lineRule="auto"/>
              <w:rPr>
                <w:rFonts w:cs="Arial"/>
                <w:color w:val="000000"/>
              </w:rPr>
            </w:pPr>
            <w:r>
              <w:rPr>
                <w:rFonts w:cs="Arial"/>
                <w:color w:val="000000"/>
              </w:rPr>
              <w:t>To process the uploaded CAF Report, press the ‘Process CAF Report’ button</w:t>
            </w:r>
          </w:p>
          <w:p w14:paraId="7EF2C4F6" w14:textId="77777777" w:rsidR="00EC0BD0" w:rsidRDefault="00EC0BD0" w:rsidP="00572AB3"/>
        </w:tc>
      </w:tr>
      <w:tr w:rsidR="00EC0BD0" w14:paraId="17A8877E" w14:textId="77777777" w:rsidTr="00572AB3">
        <w:tc>
          <w:tcPr>
            <w:tcW w:w="1548" w:type="dxa"/>
          </w:tcPr>
          <w:p w14:paraId="03C2FDCB" w14:textId="77777777" w:rsidR="00EC0BD0" w:rsidRDefault="00EC0BD0" w:rsidP="00572AB3">
            <w:pPr>
              <w:jc w:val="center"/>
            </w:pPr>
            <w:r>
              <w:t>3.1</w:t>
            </w:r>
          </w:p>
        </w:tc>
        <w:tc>
          <w:tcPr>
            <w:tcW w:w="8028" w:type="dxa"/>
          </w:tcPr>
          <w:p w14:paraId="6A8F0BBE"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0CC25E4E" w14:textId="77777777" w:rsidR="00EC0BD0" w:rsidRDefault="00EC0BD0" w:rsidP="00572AB3"/>
        </w:tc>
      </w:tr>
    </w:tbl>
    <w:p w14:paraId="3762A63F" w14:textId="77777777" w:rsidR="00EC0BD0" w:rsidRDefault="00EC0BD0" w:rsidP="00EC0BD0"/>
    <w:p w14:paraId="5E907E93" w14:textId="77777777" w:rsidR="00EC0BD0" w:rsidRDefault="00EC0BD0" w:rsidP="00EC0BD0"/>
    <w:p w14:paraId="6854B660" w14:textId="77777777" w:rsidR="00EC0BD0" w:rsidRDefault="00EC0BD0" w:rsidP="00EC0BD0"/>
    <w:p w14:paraId="14E56D13" w14:textId="77777777" w:rsidR="00EC0BD0" w:rsidRDefault="00EC0BD0" w:rsidP="00EC0BD0"/>
    <w:p w14:paraId="40963078" w14:textId="77777777" w:rsidR="00EC0BD0" w:rsidRDefault="00EC0BD0" w:rsidP="00EC0BD0"/>
    <w:p w14:paraId="5CCE38C5" w14:textId="77777777" w:rsidR="00EC0BD0" w:rsidRDefault="00EC0BD0" w:rsidP="00EC0BD0"/>
    <w:p w14:paraId="6E64BADA" w14:textId="77777777" w:rsidR="00EC0BD0" w:rsidRDefault="00EC0BD0" w:rsidP="00EC0BD0"/>
    <w:p w14:paraId="29611C81" w14:textId="77777777" w:rsidR="00EC0BD0" w:rsidRDefault="00EC0BD0" w:rsidP="00EC0BD0"/>
    <w:p w14:paraId="0D8F5C81" w14:textId="77777777" w:rsidR="00EC0BD0" w:rsidRDefault="00EC0BD0" w:rsidP="00EC0BD0"/>
    <w:p w14:paraId="4FDC79F5" w14:textId="77777777" w:rsidR="00EC0BD0" w:rsidRDefault="00EC0BD0" w:rsidP="00EC0BD0"/>
    <w:p w14:paraId="583F9594" w14:textId="77777777" w:rsidR="00EC0BD0" w:rsidRDefault="00EC0BD0" w:rsidP="00EC0BD0"/>
    <w:p w14:paraId="1A5A25FC" w14:textId="77777777" w:rsidR="00EC0BD0" w:rsidRDefault="00EC0BD0" w:rsidP="00EC0BD0"/>
    <w:p w14:paraId="0F6FF883" w14:textId="77777777" w:rsidR="00EC0BD0" w:rsidRDefault="00EC0BD0" w:rsidP="00EC0BD0"/>
    <w:p w14:paraId="559D6366" w14:textId="77777777" w:rsidR="00EC0BD0" w:rsidRDefault="00EC0BD0" w:rsidP="00EC0BD0">
      <w:proofErr w:type="spellStart"/>
      <w:r w:rsidRPr="006E4D52">
        <w:lastRenderedPageBreak/>
        <w:t>Seq</w:t>
      </w:r>
      <w:proofErr w:type="spellEnd"/>
      <w:r w:rsidRPr="006E4D52">
        <w:t xml:space="preserve"> Diagram to </w:t>
      </w:r>
      <w:proofErr w:type="gramStart"/>
      <w:r w:rsidRPr="006E4D52">
        <w:t>Cancel</w:t>
      </w:r>
      <w:proofErr w:type="gramEnd"/>
      <w:r w:rsidRPr="006E4D52">
        <w:t xml:space="preserve"> uploaded CAF Report</w:t>
      </w:r>
    </w:p>
    <w:p w14:paraId="11FB2789" w14:textId="77777777" w:rsidR="00EC0BD0" w:rsidRDefault="00EC0BD0" w:rsidP="00EC0BD0">
      <w:pPr>
        <w:pStyle w:val="BodyText"/>
      </w:pPr>
      <w:r>
        <w:object w:dxaOrig="16462" w:dyaOrig="10123" w14:anchorId="189D0763">
          <v:shape id="_x0000_i1061" type="#_x0000_t75" style="width:467.5pt;height:287.5pt" o:ole="">
            <v:imagedata r:id="rId91" o:title=""/>
          </v:shape>
          <o:OLEObject Type="Embed" ProgID="Visio.Drawing.11" ShapeID="_x0000_i1061" DrawAspect="Content" ObjectID="_1450521377" r:id="rId92"/>
        </w:object>
      </w:r>
    </w:p>
    <w:p w14:paraId="6B286053"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333B92AF" w14:textId="77777777" w:rsidTr="00572AB3">
        <w:tc>
          <w:tcPr>
            <w:tcW w:w="1548" w:type="dxa"/>
          </w:tcPr>
          <w:p w14:paraId="07043AC7" w14:textId="77777777" w:rsidR="00EC0BD0" w:rsidRDefault="00EC0BD0" w:rsidP="00572AB3">
            <w:r>
              <w:t>Sequence No.</w:t>
            </w:r>
          </w:p>
        </w:tc>
        <w:tc>
          <w:tcPr>
            <w:tcW w:w="8028" w:type="dxa"/>
          </w:tcPr>
          <w:p w14:paraId="484FAA0D" w14:textId="77777777" w:rsidR="00EC0BD0" w:rsidRDefault="00EC0BD0" w:rsidP="00572AB3">
            <w:r>
              <w:t>Action</w:t>
            </w:r>
          </w:p>
        </w:tc>
      </w:tr>
      <w:tr w:rsidR="00EC0BD0" w14:paraId="70DDE78D" w14:textId="77777777" w:rsidTr="00572AB3">
        <w:tc>
          <w:tcPr>
            <w:tcW w:w="1548" w:type="dxa"/>
          </w:tcPr>
          <w:p w14:paraId="0F7714E0" w14:textId="77777777" w:rsidR="00EC0BD0" w:rsidRDefault="00EC0BD0" w:rsidP="00572AB3">
            <w:pPr>
              <w:jc w:val="center"/>
            </w:pPr>
            <w:r>
              <w:t>1</w:t>
            </w:r>
          </w:p>
        </w:tc>
        <w:tc>
          <w:tcPr>
            <w:tcW w:w="8028" w:type="dxa"/>
          </w:tcPr>
          <w:p w14:paraId="66688BE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53CCBF90" w14:textId="77777777" w:rsidR="00EC0BD0" w:rsidRDefault="00EC0BD0" w:rsidP="00572AB3"/>
        </w:tc>
      </w:tr>
      <w:tr w:rsidR="00EC0BD0" w14:paraId="1114B5C3" w14:textId="77777777" w:rsidTr="00572AB3">
        <w:tc>
          <w:tcPr>
            <w:tcW w:w="1548" w:type="dxa"/>
          </w:tcPr>
          <w:p w14:paraId="0C09102D" w14:textId="77777777" w:rsidR="00EC0BD0" w:rsidRDefault="00EC0BD0" w:rsidP="00572AB3">
            <w:pPr>
              <w:jc w:val="center"/>
            </w:pPr>
            <w:r>
              <w:t>2</w:t>
            </w:r>
          </w:p>
        </w:tc>
        <w:tc>
          <w:tcPr>
            <w:tcW w:w="8028" w:type="dxa"/>
          </w:tcPr>
          <w:p w14:paraId="52BE3CE1" w14:textId="77777777"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14:paraId="673255DC" w14:textId="77777777" w:rsidR="00EC0BD0" w:rsidRDefault="00EC0BD0" w:rsidP="00572AB3"/>
        </w:tc>
      </w:tr>
      <w:tr w:rsidR="00EC0BD0" w14:paraId="71285BA7" w14:textId="77777777" w:rsidTr="00572AB3">
        <w:tc>
          <w:tcPr>
            <w:tcW w:w="1548" w:type="dxa"/>
          </w:tcPr>
          <w:p w14:paraId="628DAF56" w14:textId="77777777" w:rsidR="00EC0BD0" w:rsidRDefault="00EC0BD0" w:rsidP="00572AB3">
            <w:pPr>
              <w:jc w:val="center"/>
            </w:pPr>
            <w:r>
              <w:t>3.1</w:t>
            </w:r>
          </w:p>
        </w:tc>
        <w:tc>
          <w:tcPr>
            <w:tcW w:w="8028" w:type="dxa"/>
          </w:tcPr>
          <w:p w14:paraId="708C6A9A" w14:textId="77777777" w:rsidR="00EC0BD0" w:rsidRDefault="00EC0BD0" w:rsidP="00572AB3">
            <w:pPr>
              <w:autoSpaceDE w:val="0"/>
              <w:autoSpaceDN w:val="0"/>
              <w:adjustRightInd w:val="0"/>
              <w:spacing w:line="288" w:lineRule="auto"/>
              <w:rPr>
                <w:rFonts w:cs="Arial"/>
                <w:color w:val="000000"/>
              </w:rPr>
            </w:pPr>
            <w:r>
              <w:rPr>
                <w:rFonts w:cs="Arial"/>
                <w:color w:val="000000"/>
              </w:rPr>
              <w:t>If the report has been loaded in error press the ‘Cancel CAF Report’ button to cancel the report.</w:t>
            </w:r>
          </w:p>
          <w:p w14:paraId="55E29985" w14:textId="77777777" w:rsidR="00EC0BD0" w:rsidRDefault="00EC0BD0" w:rsidP="00572AB3"/>
        </w:tc>
      </w:tr>
      <w:tr w:rsidR="00EC0BD0" w14:paraId="10BF74C2" w14:textId="77777777" w:rsidTr="00572AB3">
        <w:tc>
          <w:tcPr>
            <w:tcW w:w="1548" w:type="dxa"/>
          </w:tcPr>
          <w:p w14:paraId="34511BCA" w14:textId="77777777" w:rsidR="00EC0BD0" w:rsidRDefault="00EC0BD0" w:rsidP="00572AB3">
            <w:pPr>
              <w:jc w:val="center"/>
            </w:pPr>
            <w:r>
              <w:t>3.2</w:t>
            </w:r>
          </w:p>
        </w:tc>
        <w:tc>
          <w:tcPr>
            <w:tcW w:w="8028" w:type="dxa"/>
          </w:tcPr>
          <w:p w14:paraId="26A3F39E"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7AC5C910" w14:textId="77777777" w:rsidR="00EC0BD0" w:rsidRDefault="00EC0BD0" w:rsidP="00572AB3"/>
        </w:tc>
      </w:tr>
    </w:tbl>
    <w:p w14:paraId="1BEEF964" w14:textId="77777777" w:rsidR="00EC0BD0" w:rsidRDefault="00EC0BD0" w:rsidP="00EC0BD0">
      <w:pPr>
        <w:pStyle w:val="BodyText"/>
        <w:rPr>
          <w:lang w:eastAsia="x-none"/>
        </w:rPr>
      </w:pPr>
    </w:p>
    <w:p w14:paraId="39E22CAC" w14:textId="77777777" w:rsidR="00EC0BD0" w:rsidRDefault="00EC0BD0" w:rsidP="00EC0BD0">
      <w:pPr>
        <w:pStyle w:val="BodyText"/>
        <w:rPr>
          <w:lang w:eastAsia="x-none"/>
        </w:rPr>
      </w:pPr>
      <w:proofErr w:type="spellStart"/>
      <w:r w:rsidRPr="009361BB">
        <w:rPr>
          <w:lang w:eastAsia="x-none"/>
        </w:rPr>
        <w:t>Seq</w:t>
      </w:r>
      <w:proofErr w:type="spellEnd"/>
      <w:r w:rsidRPr="009361BB">
        <w:rPr>
          <w:lang w:eastAsia="x-none"/>
        </w:rPr>
        <w:t xml:space="preserve"> Diagram to </w:t>
      </w:r>
      <w:proofErr w:type="gramStart"/>
      <w:r w:rsidRPr="009361BB">
        <w:rPr>
          <w:lang w:eastAsia="x-none"/>
        </w:rPr>
        <w:t>Disable</w:t>
      </w:r>
      <w:proofErr w:type="gramEnd"/>
      <w:r w:rsidRPr="009361BB">
        <w:rPr>
          <w:lang w:eastAsia="x-none"/>
        </w:rPr>
        <w:t xml:space="preserve"> a </w:t>
      </w:r>
      <w:proofErr w:type="spellStart"/>
      <w:r w:rsidRPr="009361BB">
        <w:rPr>
          <w:lang w:eastAsia="x-none"/>
        </w:rPr>
        <w:t>porcessed</w:t>
      </w:r>
      <w:proofErr w:type="spellEnd"/>
      <w:r w:rsidRPr="009361BB">
        <w:rPr>
          <w:lang w:eastAsia="x-none"/>
        </w:rPr>
        <w:t xml:space="preserve"> CAF Report</w:t>
      </w:r>
    </w:p>
    <w:p w14:paraId="34D896EE" w14:textId="77777777" w:rsidR="00EC0BD0" w:rsidRDefault="00EC0BD0" w:rsidP="00EC0BD0">
      <w:pPr>
        <w:pStyle w:val="BodyText"/>
      </w:pPr>
      <w:r>
        <w:object w:dxaOrig="21813" w:dyaOrig="13739" w14:anchorId="5B311A0F">
          <v:shape id="_x0000_i1062" type="#_x0000_t75" style="width:468pt;height:294.5pt" o:ole="">
            <v:imagedata r:id="rId93" o:title=""/>
          </v:shape>
          <o:OLEObject Type="Embed" ProgID="Visio.Drawing.11" ShapeID="_x0000_i1062" DrawAspect="Content" ObjectID="_1450521378" r:id="rId94"/>
        </w:object>
      </w:r>
    </w:p>
    <w:p w14:paraId="7422F722"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0AB7A0D7" w14:textId="77777777" w:rsidTr="00572AB3">
        <w:tc>
          <w:tcPr>
            <w:tcW w:w="1548" w:type="dxa"/>
          </w:tcPr>
          <w:p w14:paraId="7C6FC8E9" w14:textId="77777777" w:rsidR="00EC0BD0" w:rsidRDefault="00EC0BD0" w:rsidP="00572AB3">
            <w:r>
              <w:t>Sequence No.</w:t>
            </w:r>
          </w:p>
        </w:tc>
        <w:tc>
          <w:tcPr>
            <w:tcW w:w="8028" w:type="dxa"/>
          </w:tcPr>
          <w:p w14:paraId="677B92B2" w14:textId="77777777" w:rsidR="00EC0BD0" w:rsidRDefault="00EC0BD0" w:rsidP="00572AB3">
            <w:r>
              <w:t>Action</w:t>
            </w:r>
          </w:p>
        </w:tc>
      </w:tr>
      <w:tr w:rsidR="00EC0BD0" w14:paraId="48EC9575" w14:textId="77777777" w:rsidTr="00572AB3">
        <w:tc>
          <w:tcPr>
            <w:tcW w:w="1548" w:type="dxa"/>
          </w:tcPr>
          <w:p w14:paraId="41A21A58" w14:textId="77777777" w:rsidR="00EC0BD0" w:rsidRDefault="00EC0BD0" w:rsidP="00572AB3">
            <w:pPr>
              <w:jc w:val="center"/>
            </w:pPr>
            <w:r>
              <w:t>1</w:t>
            </w:r>
          </w:p>
        </w:tc>
        <w:tc>
          <w:tcPr>
            <w:tcW w:w="8028" w:type="dxa"/>
          </w:tcPr>
          <w:p w14:paraId="02D96B54"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69F72252" w14:textId="77777777" w:rsidR="00EC0BD0" w:rsidRDefault="00EC0BD0" w:rsidP="00572AB3"/>
        </w:tc>
      </w:tr>
      <w:tr w:rsidR="00EC0BD0" w14:paraId="32E5E196" w14:textId="77777777" w:rsidTr="00572AB3">
        <w:tc>
          <w:tcPr>
            <w:tcW w:w="1548" w:type="dxa"/>
          </w:tcPr>
          <w:p w14:paraId="372E890A" w14:textId="77777777" w:rsidR="00EC0BD0" w:rsidRDefault="00EC0BD0" w:rsidP="00572AB3">
            <w:pPr>
              <w:jc w:val="center"/>
            </w:pPr>
            <w:r>
              <w:t>2</w:t>
            </w:r>
          </w:p>
        </w:tc>
        <w:tc>
          <w:tcPr>
            <w:tcW w:w="8028" w:type="dxa"/>
          </w:tcPr>
          <w:p w14:paraId="0F4C0ED1" w14:textId="77777777"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14:paraId="73E114A8" w14:textId="77777777" w:rsidR="00EC0BD0" w:rsidRDefault="00EC0BD0" w:rsidP="00572AB3">
            <w:pPr>
              <w:autoSpaceDE w:val="0"/>
              <w:autoSpaceDN w:val="0"/>
              <w:adjustRightInd w:val="0"/>
              <w:spacing w:line="288" w:lineRule="auto"/>
              <w:rPr>
                <w:rFonts w:cs="Arial"/>
                <w:color w:val="000000"/>
              </w:rPr>
            </w:pPr>
          </w:p>
          <w:p w14:paraId="1CE25BBB" w14:textId="77777777" w:rsidR="00EC0BD0" w:rsidRDefault="00EC0BD0" w:rsidP="00572AB3"/>
        </w:tc>
      </w:tr>
      <w:tr w:rsidR="00EC0BD0" w14:paraId="6E49D767" w14:textId="77777777" w:rsidTr="00572AB3">
        <w:tc>
          <w:tcPr>
            <w:tcW w:w="1548" w:type="dxa"/>
          </w:tcPr>
          <w:p w14:paraId="380C0A5D" w14:textId="77777777" w:rsidR="00EC0BD0" w:rsidRDefault="00EC0BD0" w:rsidP="00572AB3">
            <w:pPr>
              <w:jc w:val="center"/>
            </w:pPr>
            <w:r>
              <w:t>3.1</w:t>
            </w:r>
          </w:p>
        </w:tc>
        <w:tc>
          <w:tcPr>
            <w:tcW w:w="8028" w:type="dxa"/>
          </w:tcPr>
          <w:p w14:paraId="40F66794" w14:textId="77777777" w:rsidR="00EC0BD0" w:rsidRDefault="00EC0BD0" w:rsidP="00572AB3">
            <w:pPr>
              <w:autoSpaceDE w:val="0"/>
              <w:autoSpaceDN w:val="0"/>
              <w:adjustRightInd w:val="0"/>
              <w:spacing w:line="288" w:lineRule="auto"/>
              <w:rPr>
                <w:rFonts w:cs="Arial"/>
                <w:color w:val="000000"/>
              </w:rPr>
            </w:pPr>
            <w:r>
              <w:rPr>
                <w:rFonts w:cs="Arial"/>
                <w:color w:val="000000"/>
              </w:rPr>
              <w:t>Press the ‘Disable’ button,  to disable the report</w:t>
            </w:r>
          </w:p>
          <w:p w14:paraId="47F071C8" w14:textId="77777777" w:rsidR="00EC0BD0" w:rsidRDefault="00EC0BD0" w:rsidP="00572AB3"/>
        </w:tc>
      </w:tr>
      <w:tr w:rsidR="00EC0BD0" w14:paraId="0BA1D651" w14:textId="77777777" w:rsidTr="00572AB3">
        <w:tc>
          <w:tcPr>
            <w:tcW w:w="1548" w:type="dxa"/>
          </w:tcPr>
          <w:p w14:paraId="21D96AC7" w14:textId="77777777" w:rsidR="00EC0BD0" w:rsidRDefault="00EC0BD0" w:rsidP="00572AB3">
            <w:pPr>
              <w:jc w:val="center"/>
            </w:pPr>
            <w:r>
              <w:t>3.1</w:t>
            </w:r>
          </w:p>
        </w:tc>
        <w:tc>
          <w:tcPr>
            <w:tcW w:w="8028" w:type="dxa"/>
          </w:tcPr>
          <w:p w14:paraId="2CE21E8C"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79BABAEC" w14:textId="77777777" w:rsidR="00EC0BD0" w:rsidRDefault="00EC0BD0" w:rsidP="00572AB3"/>
        </w:tc>
      </w:tr>
      <w:tr w:rsidR="00EC0BD0" w14:paraId="657F59A4" w14:textId="77777777" w:rsidTr="00572AB3">
        <w:tc>
          <w:tcPr>
            <w:tcW w:w="1548" w:type="dxa"/>
          </w:tcPr>
          <w:p w14:paraId="5AA7882A" w14:textId="77777777" w:rsidR="00EC0BD0" w:rsidRDefault="00EC0BD0" w:rsidP="00572AB3">
            <w:pPr>
              <w:jc w:val="center"/>
            </w:pPr>
            <w:r>
              <w:t>4.1</w:t>
            </w:r>
          </w:p>
        </w:tc>
        <w:tc>
          <w:tcPr>
            <w:tcW w:w="8028" w:type="dxa"/>
          </w:tcPr>
          <w:p w14:paraId="681F8993" w14:textId="77777777" w:rsidR="00EC0BD0" w:rsidRDefault="00EC0BD0" w:rsidP="00572AB3">
            <w:pPr>
              <w:autoSpaceDE w:val="0"/>
              <w:autoSpaceDN w:val="0"/>
              <w:adjustRightInd w:val="0"/>
              <w:spacing w:line="288" w:lineRule="auto"/>
              <w:rPr>
                <w:rFonts w:cs="Arial"/>
                <w:color w:val="000000"/>
              </w:rPr>
            </w:pPr>
            <w:r>
              <w:rPr>
                <w:rFonts w:cs="Arial"/>
                <w:color w:val="000000"/>
              </w:rPr>
              <w:t>Press ‘Ok’ to disable the report and proceed</w:t>
            </w:r>
          </w:p>
          <w:p w14:paraId="1CEDAFD6" w14:textId="77777777" w:rsidR="00EC0BD0" w:rsidRDefault="00EC0BD0" w:rsidP="00572AB3"/>
        </w:tc>
      </w:tr>
      <w:tr w:rsidR="00EC0BD0" w14:paraId="1AB9D86E" w14:textId="77777777" w:rsidTr="00572AB3">
        <w:tc>
          <w:tcPr>
            <w:tcW w:w="1548" w:type="dxa"/>
          </w:tcPr>
          <w:p w14:paraId="619ECB8F" w14:textId="77777777" w:rsidR="00EC0BD0" w:rsidRDefault="00EC0BD0" w:rsidP="00572AB3">
            <w:pPr>
              <w:jc w:val="center"/>
            </w:pPr>
            <w:r>
              <w:t>4.2</w:t>
            </w:r>
          </w:p>
        </w:tc>
        <w:tc>
          <w:tcPr>
            <w:tcW w:w="8028" w:type="dxa"/>
          </w:tcPr>
          <w:p w14:paraId="23F404C4"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close the pop-up</w:t>
            </w:r>
          </w:p>
          <w:p w14:paraId="6367A88B" w14:textId="77777777" w:rsidR="00EC0BD0" w:rsidRDefault="00EC0BD0" w:rsidP="00572AB3"/>
        </w:tc>
      </w:tr>
    </w:tbl>
    <w:p w14:paraId="66B0B812" w14:textId="77777777" w:rsidR="00EC0BD0" w:rsidRDefault="00EC0BD0" w:rsidP="00EC0BD0">
      <w:pPr>
        <w:pStyle w:val="BodyText"/>
        <w:rPr>
          <w:lang w:eastAsia="x-none"/>
        </w:rPr>
      </w:pPr>
    </w:p>
    <w:p w14:paraId="249268A7" w14:textId="77777777" w:rsidR="00EC0BD0" w:rsidRDefault="00EC0BD0" w:rsidP="00EC0BD0">
      <w:pPr>
        <w:pStyle w:val="BodyText"/>
        <w:rPr>
          <w:lang w:eastAsia="x-none"/>
        </w:rPr>
      </w:pPr>
      <w:proofErr w:type="spellStart"/>
      <w:r w:rsidRPr="00F005BE">
        <w:rPr>
          <w:lang w:eastAsia="x-none"/>
        </w:rPr>
        <w:t>Seq</w:t>
      </w:r>
      <w:proofErr w:type="spellEnd"/>
      <w:r w:rsidRPr="00F005BE">
        <w:rPr>
          <w:lang w:eastAsia="x-none"/>
        </w:rPr>
        <w:t xml:space="preserve"> Diagram for CCRA to View Site and Enter Site Observation</w:t>
      </w:r>
    </w:p>
    <w:p w14:paraId="1FC5878A" w14:textId="77777777" w:rsidR="00EC0BD0" w:rsidRDefault="00EC0BD0" w:rsidP="00EC0BD0">
      <w:pPr>
        <w:pStyle w:val="BodyText"/>
      </w:pPr>
      <w:r>
        <w:object w:dxaOrig="24176" w:dyaOrig="12948" w14:anchorId="05C1A687">
          <v:shape id="_x0000_i1063" type="#_x0000_t75" style="width:468pt;height:250.5pt" o:ole="">
            <v:imagedata r:id="rId95" o:title=""/>
          </v:shape>
          <o:OLEObject Type="Embed" ProgID="Visio.Drawing.11" ShapeID="_x0000_i1063" DrawAspect="Content" ObjectID="_1450521379" r:id="rId96"/>
        </w:object>
      </w:r>
    </w:p>
    <w:p w14:paraId="77ED8DCC"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344FE46B" w14:textId="77777777" w:rsidTr="00572AB3">
        <w:tc>
          <w:tcPr>
            <w:tcW w:w="1548" w:type="dxa"/>
          </w:tcPr>
          <w:p w14:paraId="6F65D50D" w14:textId="77777777" w:rsidR="00EC0BD0" w:rsidRDefault="00EC0BD0" w:rsidP="00572AB3">
            <w:r>
              <w:t>Sequence No.</w:t>
            </w:r>
          </w:p>
        </w:tc>
        <w:tc>
          <w:tcPr>
            <w:tcW w:w="8028" w:type="dxa"/>
          </w:tcPr>
          <w:p w14:paraId="30AB3D00" w14:textId="77777777" w:rsidR="00EC0BD0" w:rsidRDefault="00EC0BD0" w:rsidP="00572AB3">
            <w:r>
              <w:t>Action</w:t>
            </w:r>
          </w:p>
        </w:tc>
      </w:tr>
      <w:tr w:rsidR="00EC0BD0" w14:paraId="0E230F8E" w14:textId="77777777" w:rsidTr="00572AB3">
        <w:tc>
          <w:tcPr>
            <w:tcW w:w="1548" w:type="dxa"/>
          </w:tcPr>
          <w:p w14:paraId="77FAB848" w14:textId="77777777" w:rsidR="00EC0BD0" w:rsidRDefault="00EC0BD0" w:rsidP="00572AB3">
            <w:pPr>
              <w:jc w:val="center"/>
            </w:pPr>
            <w:r>
              <w:t>1</w:t>
            </w:r>
          </w:p>
        </w:tc>
        <w:tc>
          <w:tcPr>
            <w:tcW w:w="8028" w:type="dxa"/>
          </w:tcPr>
          <w:p w14:paraId="687C9312"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tc>
      </w:tr>
      <w:tr w:rsidR="00EC0BD0" w14:paraId="680890CF" w14:textId="77777777" w:rsidTr="00572AB3">
        <w:tc>
          <w:tcPr>
            <w:tcW w:w="1548" w:type="dxa"/>
          </w:tcPr>
          <w:p w14:paraId="72187148" w14:textId="77777777" w:rsidR="00EC0BD0" w:rsidRDefault="00EC0BD0" w:rsidP="00572AB3">
            <w:pPr>
              <w:jc w:val="center"/>
            </w:pPr>
            <w:r>
              <w:t>2</w:t>
            </w:r>
          </w:p>
        </w:tc>
        <w:tc>
          <w:tcPr>
            <w:tcW w:w="8028" w:type="dxa"/>
          </w:tcPr>
          <w:p w14:paraId="2EBEC7ED"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tc>
      </w:tr>
      <w:tr w:rsidR="00EC0BD0" w14:paraId="7A2726FE" w14:textId="77777777" w:rsidTr="00572AB3">
        <w:tc>
          <w:tcPr>
            <w:tcW w:w="1548" w:type="dxa"/>
          </w:tcPr>
          <w:p w14:paraId="2BA83A81" w14:textId="77777777" w:rsidR="00EC0BD0" w:rsidRDefault="00EC0BD0" w:rsidP="00572AB3">
            <w:pPr>
              <w:jc w:val="center"/>
            </w:pPr>
            <w:r>
              <w:t>3</w:t>
            </w:r>
          </w:p>
        </w:tc>
        <w:tc>
          <w:tcPr>
            <w:tcW w:w="8028" w:type="dxa"/>
          </w:tcPr>
          <w:p w14:paraId="6FD93084"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Press ‘Create New Observation’ to enter a site level observation</w:t>
            </w:r>
          </w:p>
        </w:tc>
      </w:tr>
      <w:tr w:rsidR="00EC0BD0" w14:paraId="612C777A" w14:textId="77777777" w:rsidTr="00572AB3">
        <w:tc>
          <w:tcPr>
            <w:tcW w:w="1548" w:type="dxa"/>
          </w:tcPr>
          <w:p w14:paraId="4B0FE5F8" w14:textId="77777777" w:rsidR="00EC0BD0" w:rsidRDefault="00EC0BD0" w:rsidP="00572AB3">
            <w:pPr>
              <w:jc w:val="center"/>
            </w:pPr>
            <w:r>
              <w:t>4.1</w:t>
            </w:r>
          </w:p>
        </w:tc>
        <w:tc>
          <w:tcPr>
            <w:tcW w:w="8028" w:type="dxa"/>
          </w:tcPr>
          <w:p w14:paraId="3BF63323" w14:textId="77777777" w:rsidR="00EC0BD0" w:rsidRDefault="00EC0BD0" w:rsidP="00572AB3">
            <w:pPr>
              <w:autoSpaceDE w:val="0"/>
              <w:autoSpaceDN w:val="0"/>
              <w:adjustRightInd w:val="0"/>
              <w:spacing w:line="288" w:lineRule="auto"/>
              <w:rPr>
                <w:rFonts w:cs="Arial"/>
                <w:color w:val="000000"/>
              </w:rPr>
            </w:pPr>
            <w:r>
              <w:rPr>
                <w:rFonts w:cs="Arial"/>
                <w:color w:val="000000"/>
              </w:rPr>
              <w:t>1.Enter Observation Text</w:t>
            </w:r>
          </w:p>
          <w:p w14:paraId="6F148999" w14:textId="77777777" w:rsidR="00EC0BD0" w:rsidRDefault="00EC0BD0" w:rsidP="00572AB3">
            <w:pPr>
              <w:autoSpaceDE w:val="0"/>
              <w:autoSpaceDN w:val="0"/>
              <w:adjustRightInd w:val="0"/>
              <w:spacing w:line="288" w:lineRule="auto"/>
              <w:rPr>
                <w:rFonts w:cs="Arial"/>
                <w:color w:val="000000"/>
              </w:rPr>
            </w:pPr>
            <w:r>
              <w:rPr>
                <w:rFonts w:cs="Arial"/>
                <w:color w:val="000000"/>
              </w:rPr>
              <w:t>2.Select if Actionable to FM or Not (Yes / No)</w:t>
            </w:r>
          </w:p>
          <w:p w14:paraId="01EFA228"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3.Press ‘Create Site Observation</w:t>
            </w:r>
            <w:r>
              <w:rPr>
                <w:rFonts w:cs="Arial"/>
                <w:color w:val="000000"/>
                <w:sz w:val="24"/>
                <w:szCs w:val="24"/>
              </w:rPr>
              <w:t xml:space="preserve">’ </w:t>
            </w:r>
            <w:r>
              <w:rPr>
                <w:rFonts w:cs="Arial"/>
                <w:color w:val="000000"/>
              </w:rPr>
              <w:t>to create new Site Observation</w:t>
            </w:r>
          </w:p>
        </w:tc>
      </w:tr>
      <w:tr w:rsidR="00EC0BD0" w14:paraId="02D82862" w14:textId="77777777" w:rsidTr="00572AB3">
        <w:tc>
          <w:tcPr>
            <w:tcW w:w="1548" w:type="dxa"/>
          </w:tcPr>
          <w:p w14:paraId="01F05DD7" w14:textId="77777777" w:rsidR="00EC0BD0" w:rsidRDefault="00EC0BD0" w:rsidP="00572AB3">
            <w:pPr>
              <w:jc w:val="center"/>
            </w:pPr>
            <w:r>
              <w:t>4.2</w:t>
            </w:r>
          </w:p>
        </w:tc>
        <w:tc>
          <w:tcPr>
            <w:tcW w:w="8028" w:type="dxa"/>
          </w:tcPr>
          <w:p w14:paraId="7D4CB567"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tc>
      </w:tr>
    </w:tbl>
    <w:p w14:paraId="3991FAAA" w14:textId="77777777" w:rsidR="00EC0BD0" w:rsidRDefault="00EC0BD0" w:rsidP="00EC0BD0">
      <w:pPr>
        <w:pStyle w:val="BodyText"/>
        <w:rPr>
          <w:lang w:eastAsia="x-none"/>
        </w:rPr>
      </w:pPr>
    </w:p>
    <w:p w14:paraId="304A150B" w14:textId="77777777" w:rsidR="00EC0BD0" w:rsidRDefault="00EC0BD0" w:rsidP="00EC0BD0">
      <w:pPr>
        <w:pStyle w:val="BodyText"/>
        <w:rPr>
          <w:lang w:eastAsia="x-none"/>
        </w:rPr>
      </w:pPr>
      <w:proofErr w:type="spellStart"/>
      <w:r w:rsidRPr="002850FC">
        <w:rPr>
          <w:lang w:eastAsia="x-none"/>
        </w:rPr>
        <w:t>Seq</w:t>
      </w:r>
      <w:proofErr w:type="spellEnd"/>
      <w:r w:rsidRPr="002850FC">
        <w:rPr>
          <w:lang w:eastAsia="x-none"/>
        </w:rPr>
        <w:t xml:space="preserve"> Diagram for CCRA to Edit Site Observation</w:t>
      </w:r>
    </w:p>
    <w:p w14:paraId="251603D7" w14:textId="77777777" w:rsidR="00EC0BD0" w:rsidRDefault="00EC0BD0" w:rsidP="00EC0BD0">
      <w:pPr>
        <w:pStyle w:val="BodyText"/>
      </w:pPr>
      <w:r>
        <w:object w:dxaOrig="24176" w:dyaOrig="12108" w14:anchorId="711E4894">
          <v:shape id="_x0000_i1064" type="#_x0000_t75" style="width:468pt;height:234.5pt" o:ole="">
            <v:imagedata r:id="rId97" o:title=""/>
          </v:shape>
          <o:OLEObject Type="Embed" ProgID="Visio.Drawing.11" ShapeID="_x0000_i1064" DrawAspect="Content" ObjectID="_1450521380" r:id="rId98"/>
        </w:object>
      </w:r>
    </w:p>
    <w:p w14:paraId="589E1576" w14:textId="77777777" w:rsidR="00EC0BD0" w:rsidRDefault="00EC0BD0" w:rsidP="00EC0BD0">
      <w:r>
        <w:t>Sequence table for</w:t>
      </w:r>
      <w:r w:rsidRPr="008A2E00">
        <w:t xml:space="preserve"> </w:t>
      </w:r>
      <w:r>
        <w:t xml:space="preserve"> </w:t>
      </w:r>
    </w:p>
    <w:tbl>
      <w:tblPr>
        <w:tblStyle w:val="TableGrid"/>
        <w:tblW w:w="0" w:type="auto"/>
        <w:tblLook w:val="04A0" w:firstRow="1" w:lastRow="0" w:firstColumn="1" w:lastColumn="0" w:noHBand="0" w:noVBand="1"/>
      </w:tblPr>
      <w:tblGrid>
        <w:gridCol w:w="1548"/>
        <w:gridCol w:w="8028"/>
      </w:tblGrid>
      <w:tr w:rsidR="00EC0BD0" w14:paraId="5F35A39B" w14:textId="77777777" w:rsidTr="00572AB3">
        <w:tc>
          <w:tcPr>
            <w:tcW w:w="1548" w:type="dxa"/>
          </w:tcPr>
          <w:p w14:paraId="43AA3F36" w14:textId="77777777" w:rsidR="00EC0BD0" w:rsidRDefault="00EC0BD0" w:rsidP="00572AB3">
            <w:r>
              <w:t>Sequence No.</w:t>
            </w:r>
          </w:p>
        </w:tc>
        <w:tc>
          <w:tcPr>
            <w:tcW w:w="8028" w:type="dxa"/>
          </w:tcPr>
          <w:p w14:paraId="7547D14E" w14:textId="77777777" w:rsidR="00EC0BD0" w:rsidRDefault="00EC0BD0" w:rsidP="00572AB3">
            <w:r>
              <w:t>Action</w:t>
            </w:r>
          </w:p>
        </w:tc>
      </w:tr>
      <w:tr w:rsidR="00EC0BD0" w14:paraId="6CA09740" w14:textId="77777777" w:rsidTr="00572AB3">
        <w:tc>
          <w:tcPr>
            <w:tcW w:w="1548" w:type="dxa"/>
          </w:tcPr>
          <w:p w14:paraId="27D25E55" w14:textId="77777777" w:rsidR="00EC0BD0" w:rsidRDefault="00EC0BD0" w:rsidP="00572AB3">
            <w:pPr>
              <w:jc w:val="center"/>
            </w:pPr>
            <w:r>
              <w:t>1</w:t>
            </w:r>
          </w:p>
        </w:tc>
        <w:tc>
          <w:tcPr>
            <w:tcW w:w="8028" w:type="dxa"/>
          </w:tcPr>
          <w:p w14:paraId="4C79A15E"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1307FB8" w14:textId="77777777" w:rsidR="00EC0BD0" w:rsidRDefault="00EC0BD0" w:rsidP="00572AB3"/>
        </w:tc>
      </w:tr>
      <w:tr w:rsidR="00EC0BD0" w14:paraId="2A5467BB" w14:textId="77777777" w:rsidTr="00572AB3">
        <w:tc>
          <w:tcPr>
            <w:tcW w:w="1548" w:type="dxa"/>
          </w:tcPr>
          <w:p w14:paraId="67D7512F" w14:textId="77777777" w:rsidR="00EC0BD0" w:rsidRDefault="00EC0BD0" w:rsidP="00572AB3">
            <w:pPr>
              <w:jc w:val="center"/>
            </w:pPr>
            <w:r>
              <w:t>2</w:t>
            </w:r>
          </w:p>
        </w:tc>
        <w:tc>
          <w:tcPr>
            <w:tcW w:w="8028" w:type="dxa"/>
          </w:tcPr>
          <w:p w14:paraId="4A52574F" w14:textId="77777777" w:rsidR="00EC0BD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p w14:paraId="53EC465E" w14:textId="77777777" w:rsidR="00EC0BD0" w:rsidRDefault="00EC0BD0" w:rsidP="00572AB3"/>
        </w:tc>
      </w:tr>
      <w:tr w:rsidR="00EC0BD0" w14:paraId="68D6163B" w14:textId="77777777" w:rsidTr="00572AB3">
        <w:tc>
          <w:tcPr>
            <w:tcW w:w="1548" w:type="dxa"/>
          </w:tcPr>
          <w:p w14:paraId="031C33C6" w14:textId="77777777" w:rsidR="00EC0BD0" w:rsidRDefault="00EC0BD0" w:rsidP="00572AB3">
            <w:pPr>
              <w:jc w:val="center"/>
            </w:pPr>
            <w:r>
              <w:t>3</w:t>
            </w:r>
          </w:p>
        </w:tc>
        <w:tc>
          <w:tcPr>
            <w:tcW w:w="8028" w:type="dxa"/>
          </w:tcPr>
          <w:p w14:paraId="6BFAE74D" w14:textId="77777777" w:rsidR="00EC0BD0" w:rsidRDefault="00EC0BD0" w:rsidP="00572AB3">
            <w:pPr>
              <w:autoSpaceDE w:val="0"/>
              <w:autoSpaceDN w:val="0"/>
              <w:adjustRightInd w:val="0"/>
              <w:spacing w:line="288" w:lineRule="auto"/>
              <w:rPr>
                <w:rFonts w:cs="Arial"/>
                <w:color w:val="000000"/>
              </w:rPr>
            </w:pPr>
            <w:r>
              <w:rPr>
                <w:rFonts w:cs="Arial"/>
                <w:color w:val="000000"/>
              </w:rPr>
              <w:t>Press ‘Edit’ to edit the site level observation</w:t>
            </w:r>
          </w:p>
          <w:p w14:paraId="138873E8" w14:textId="77777777" w:rsidR="00EC0BD0" w:rsidRDefault="00EC0BD0" w:rsidP="00572AB3">
            <w:pPr>
              <w:autoSpaceDE w:val="0"/>
              <w:autoSpaceDN w:val="0"/>
              <w:adjustRightInd w:val="0"/>
              <w:spacing w:line="288" w:lineRule="auto"/>
              <w:rPr>
                <w:rFonts w:cs="Arial"/>
                <w:color w:val="000000"/>
              </w:rPr>
            </w:pPr>
          </w:p>
          <w:p w14:paraId="74D34A4B" w14:textId="77777777" w:rsidR="00EC0BD0" w:rsidRDefault="00EC0BD0" w:rsidP="00572AB3"/>
        </w:tc>
      </w:tr>
      <w:tr w:rsidR="00EC0BD0" w14:paraId="514714A1" w14:textId="77777777" w:rsidTr="00572AB3">
        <w:tc>
          <w:tcPr>
            <w:tcW w:w="1548" w:type="dxa"/>
          </w:tcPr>
          <w:p w14:paraId="781FC05A" w14:textId="77777777" w:rsidR="00EC0BD0" w:rsidRDefault="00EC0BD0" w:rsidP="00572AB3">
            <w:pPr>
              <w:jc w:val="center"/>
            </w:pPr>
            <w:r>
              <w:t>4.1</w:t>
            </w:r>
          </w:p>
        </w:tc>
        <w:tc>
          <w:tcPr>
            <w:tcW w:w="8028" w:type="dxa"/>
          </w:tcPr>
          <w:p w14:paraId="7523449D" w14:textId="77777777" w:rsidR="00EC0BD0" w:rsidRDefault="00EC0BD0" w:rsidP="00572AB3">
            <w:pPr>
              <w:autoSpaceDE w:val="0"/>
              <w:autoSpaceDN w:val="0"/>
              <w:adjustRightInd w:val="0"/>
              <w:spacing w:line="288" w:lineRule="auto"/>
              <w:rPr>
                <w:rFonts w:cs="Arial"/>
                <w:color w:val="000000"/>
              </w:rPr>
            </w:pPr>
            <w:r>
              <w:rPr>
                <w:rFonts w:cs="Arial"/>
                <w:color w:val="000000"/>
              </w:rPr>
              <w:t>Press ‘Update Site Observation</w:t>
            </w:r>
            <w:r>
              <w:rPr>
                <w:rFonts w:cs="Arial"/>
                <w:color w:val="000000"/>
                <w:sz w:val="24"/>
                <w:szCs w:val="24"/>
              </w:rPr>
              <w:t xml:space="preserve">’ </w:t>
            </w:r>
            <w:r>
              <w:rPr>
                <w:rFonts w:cs="Arial"/>
                <w:color w:val="000000"/>
              </w:rPr>
              <w:t>to update the Site Observation</w:t>
            </w:r>
          </w:p>
          <w:p w14:paraId="650C280E" w14:textId="77777777" w:rsidR="00EC0BD0" w:rsidRDefault="00EC0BD0" w:rsidP="00572AB3">
            <w:pPr>
              <w:autoSpaceDE w:val="0"/>
              <w:autoSpaceDN w:val="0"/>
              <w:adjustRightInd w:val="0"/>
              <w:spacing w:line="288" w:lineRule="auto"/>
              <w:rPr>
                <w:rFonts w:cs="Arial"/>
                <w:color w:val="000000"/>
              </w:rPr>
            </w:pPr>
          </w:p>
          <w:p w14:paraId="1E698604" w14:textId="77777777" w:rsidR="00EC0BD0" w:rsidRDefault="00EC0BD0" w:rsidP="00572AB3"/>
        </w:tc>
      </w:tr>
      <w:tr w:rsidR="00EC0BD0" w14:paraId="107D7C92" w14:textId="77777777" w:rsidTr="00572AB3">
        <w:tc>
          <w:tcPr>
            <w:tcW w:w="1548" w:type="dxa"/>
          </w:tcPr>
          <w:p w14:paraId="2EEF41C6" w14:textId="77777777" w:rsidR="00EC0BD0" w:rsidRDefault="00EC0BD0" w:rsidP="00572AB3">
            <w:pPr>
              <w:jc w:val="center"/>
            </w:pPr>
            <w:r>
              <w:t>4.2</w:t>
            </w:r>
          </w:p>
        </w:tc>
        <w:tc>
          <w:tcPr>
            <w:tcW w:w="8028" w:type="dxa"/>
          </w:tcPr>
          <w:p w14:paraId="2BBB283D"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460387CC" w14:textId="77777777" w:rsidR="00EC0BD0" w:rsidRDefault="00EC0BD0" w:rsidP="00572AB3"/>
        </w:tc>
      </w:tr>
    </w:tbl>
    <w:p w14:paraId="3920B040" w14:textId="77777777" w:rsidR="00EC0BD0" w:rsidRDefault="00EC0BD0" w:rsidP="00EC0BD0">
      <w:pPr>
        <w:pStyle w:val="BodyText"/>
        <w:rPr>
          <w:lang w:eastAsia="x-none"/>
        </w:rPr>
      </w:pPr>
    </w:p>
    <w:p w14:paraId="36165E78" w14:textId="77777777" w:rsidR="00EC0BD0" w:rsidRDefault="00EC0BD0" w:rsidP="00EC0BD0">
      <w:pPr>
        <w:pStyle w:val="BodyText"/>
        <w:rPr>
          <w:lang w:eastAsia="x-none"/>
        </w:rPr>
      </w:pPr>
      <w:proofErr w:type="spellStart"/>
      <w:r w:rsidRPr="003D6908">
        <w:rPr>
          <w:lang w:eastAsia="x-none"/>
        </w:rPr>
        <w:t>Seq</w:t>
      </w:r>
      <w:proofErr w:type="spellEnd"/>
      <w:r w:rsidRPr="003D6908">
        <w:rPr>
          <w:lang w:eastAsia="x-none"/>
        </w:rPr>
        <w:t xml:space="preserve"> Diagram for CCRA to Delete Site Observation</w:t>
      </w:r>
    </w:p>
    <w:p w14:paraId="1332E58F" w14:textId="77777777" w:rsidR="00EC0BD0" w:rsidRDefault="00EC0BD0" w:rsidP="00EC0BD0">
      <w:pPr>
        <w:pStyle w:val="BodyText"/>
      </w:pPr>
      <w:r>
        <w:object w:dxaOrig="19233" w:dyaOrig="12060" w14:anchorId="31D3572B">
          <v:shape id="_x0000_i1065" type="#_x0000_t75" style="width:467.5pt;height:293pt" o:ole="">
            <v:imagedata r:id="rId99" o:title=""/>
          </v:shape>
          <o:OLEObject Type="Embed" ProgID="Visio.Drawing.11" ShapeID="_x0000_i1065" DrawAspect="Content" ObjectID="_1450521381" r:id="rId100"/>
        </w:object>
      </w:r>
    </w:p>
    <w:p w14:paraId="229D48C3"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4E079592" w14:textId="77777777" w:rsidTr="00572AB3">
        <w:tc>
          <w:tcPr>
            <w:tcW w:w="1548" w:type="dxa"/>
          </w:tcPr>
          <w:p w14:paraId="06FD21F5" w14:textId="77777777" w:rsidR="00EC0BD0" w:rsidRDefault="00EC0BD0" w:rsidP="00572AB3">
            <w:r>
              <w:t>Sequence No.</w:t>
            </w:r>
          </w:p>
        </w:tc>
        <w:tc>
          <w:tcPr>
            <w:tcW w:w="8028" w:type="dxa"/>
          </w:tcPr>
          <w:p w14:paraId="380C6190" w14:textId="77777777" w:rsidR="00EC0BD0" w:rsidRDefault="00EC0BD0" w:rsidP="00572AB3">
            <w:r>
              <w:t>Action</w:t>
            </w:r>
          </w:p>
        </w:tc>
      </w:tr>
      <w:tr w:rsidR="00EC0BD0" w14:paraId="15E17045" w14:textId="77777777" w:rsidTr="00572AB3">
        <w:tc>
          <w:tcPr>
            <w:tcW w:w="1548" w:type="dxa"/>
          </w:tcPr>
          <w:p w14:paraId="1401EE17" w14:textId="77777777" w:rsidR="00EC0BD0" w:rsidRDefault="00EC0BD0" w:rsidP="00572AB3">
            <w:pPr>
              <w:jc w:val="center"/>
            </w:pPr>
            <w:r>
              <w:t>1</w:t>
            </w:r>
          </w:p>
        </w:tc>
        <w:tc>
          <w:tcPr>
            <w:tcW w:w="8028" w:type="dxa"/>
          </w:tcPr>
          <w:p w14:paraId="291798F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0954D0F8" w14:textId="77777777" w:rsidR="00EC0BD0" w:rsidRDefault="00EC0BD0" w:rsidP="00572AB3"/>
        </w:tc>
      </w:tr>
      <w:tr w:rsidR="00EC0BD0" w14:paraId="7F3FB6BF" w14:textId="77777777" w:rsidTr="00572AB3">
        <w:tc>
          <w:tcPr>
            <w:tcW w:w="1548" w:type="dxa"/>
          </w:tcPr>
          <w:p w14:paraId="049CC70F" w14:textId="77777777" w:rsidR="00EC0BD0" w:rsidRDefault="00EC0BD0" w:rsidP="00572AB3">
            <w:pPr>
              <w:jc w:val="center"/>
            </w:pPr>
            <w:r>
              <w:t>2</w:t>
            </w:r>
          </w:p>
        </w:tc>
        <w:tc>
          <w:tcPr>
            <w:tcW w:w="8028" w:type="dxa"/>
          </w:tcPr>
          <w:p w14:paraId="0D8D4293" w14:textId="77777777" w:rsidR="00EC0BD0" w:rsidRPr="00BA2A84"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tc>
      </w:tr>
      <w:tr w:rsidR="00EC0BD0" w14:paraId="0BA540F0" w14:textId="77777777" w:rsidTr="00572AB3">
        <w:tc>
          <w:tcPr>
            <w:tcW w:w="1548" w:type="dxa"/>
          </w:tcPr>
          <w:p w14:paraId="4A52CA2D" w14:textId="77777777" w:rsidR="00EC0BD0" w:rsidRDefault="00EC0BD0" w:rsidP="00572AB3">
            <w:pPr>
              <w:jc w:val="center"/>
            </w:pPr>
            <w:r>
              <w:t>3</w:t>
            </w:r>
          </w:p>
        </w:tc>
        <w:tc>
          <w:tcPr>
            <w:tcW w:w="8028" w:type="dxa"/>
          </w:tcPr>
          <w:p w14:paraId="652305E0" w14:textId="77777777" w:rsidR="00EC0BD0" w:rsidRPr="00BA2A84" w:rsidRDefault="00EC0BD0" w:rsidP="00572AB3">
            <w:pPr>
              <w:autoSpaceDE w:val="0"/>
              <w:autoSpaceDN w:val="0"/>
              <w:adjustRightInd w:val="0"/>
              <w:spacing w:line="288" w:lineRule="auto"/>
              <w:rPr>
                <w:rFonts w:cs="Arial"/>
                <w:color w:val="000000"/>
              </w:rPr>
            </w:pPr>
            <w:r>
              <w:rPr>
                <w:rFonts w:cs="Arial"/>
                <w:color w:val="000000"/>
              </w:rPr>
              <w:t>Press ‘Delete’ to delete the site level observation</w:t>
            </w:r>
          </w:p>
        </w:tc>
      </w:tr>
    </w:tbl>
    <w:p w14:paraId="5DB8F381" w14:textId="77777777" w:rsidR="00EC0BD0" w:rsidRDefault="00EC0BD0" w:rsidP="00EC0BD0">
      <w:pPr>
        <w:pStyle w:val="BodyText"/>
        <w:rPr>
          <w:lang w:eastAsia="x-none"/>
        </w:rPr>
      </w:pPr>
    </w:p>
    <w:p w14:paraId="1B627E2C" w14:textId="77777777" w:rsidR="00EC0BD0" w:rsidRDefault="00EC0BD0" w:rsidP="00EC0BD0">
      <w:pPr>
        <w:pStyle w:val="BodyText"/>
        <w:rPr>
          <w:lang w:eastAsia="x-none"/>
        </w:rPr>
      </w:pPr>
      <w:proofErr w:type="spellStart"/>
      <w:r w:rsidRPr="00531BF2">
        <w:rPr>
          <w:lang w:eastAsia="x-none"/>
        </w:rPr>
        <w:t>Seq</w:t>
      </w:r>
      <w:proofErr w:type="spellEnd"/>
      <w:r w:rsidRPr="00531BF2">
        <w:rPr>
          <w:lang w:eastAsia="x-none"/>
        </w:rPr>
        <w:t xml:space="preserve"> Diagram for CCRA to Review and Accept FM Observation Response</w:t>
      </w:r>
    </w:p>
    <w:p w14:paraId="2C8F1D73" w14:textId="77777777" w:rsidR="00EC0BD0" w:rsidRDefault="00EC0BD0" w:rsidP="00EC0BD0">
      <w:pPr>
        <w:pStyle w:val="BodyText"/>
      </w:pPr>
      <w:r>
        <w:object w:dxaOrig="17029" w:dyaOrig="14200" w14:anchorId="13C3DAC6">
          <v:shape id="_x0000_i1066" type="#_x0000_t75" style="width:467.5pt;height:390pt" o:ole="">
            <v:imagedata r:id="rId101" o:title=""/>
          </v:shape>
          <o:OLEObject Type="Embed" ProgID="Visio.Drawing.11" ShapeID="_x0000_i1066" DrawAspect="Content" ObjectID="_1450521382" r:id="rId102"/>
        </w:object>
      </w:r>
    </w:p>
    <w:p w14:paraId="096998DA"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2F6EA513" w14:textId="77777777" w:rsidTr="00572AB3">
        <w:tc>
          <w:tcPr>
            <w:tcW w:w="1548" w:type="dxa"/>
          </w:tcPr>
          <w:p w14:paraId="33198F08" w14:textId="77777777" w:rsidR="00EC0BD0" w:rsidRDefault="00EC0BD0" w:rsidP="00572AB3">
            <w:r>
              <w:t>Sequence No.</w:t>
            </w:r>
          </w:p>
        </w:tc>
        <w:tc>
          <w:tcPr>
            <w:tcW w:w="8028" w:type="dxa"/>
          </w:tcPr>
          <w:p w14:paraId="7690E358" w14:textId="77777777" w:rsidR="00EC0BD0" w:rsidRDefault="00EC0BD0" w:rsidP="00572AB3">
            <w:r>
              <w:t>Action</w:t>
            </w:r>
          </w:p>
        </w:tc>
      </w:tr>
      <w:tr w:rsidR="00EC0BD0" w14:paraId="44223F7E" w14:textId="77777777" w:rsidTr="00572AB3">
        <w:tc>
          <w:tcPr>
            <w:tcW w:w="1548" w:type="dxa"/>
          </w:tcPr>
          <w:p w14:paraId="42BF985A" w14:textId="77777777" w:rsidR="00EC0BD0" w:rsidRDefault="00EC0BD0" w:rsidP="00572AB3">
            <w:pPr>
              <w:jc w:val="center"/>
            </w:pPr>
            <w:r>
              <w:t>1</w:t>
            </w:r>
          </w:p>
        </w:tc>
        <w:tc>
          <w:tcPr>
            <w:tcW w:w="8028" w:type="dxa"/>
          </w:tcPr>
          <w:p w14:paraId="4B44955A"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212283AD" w14:textId="77777777" w:rsidR="00EC0BD0" w:rsidRDefault="00EC0BD0" w:rsidP="00572AB3"/>
        </w:tc>
      </w:tr>
      <w:tr w:rsidR="00EC0BD0" w14:paraId="32E7517F" w14:textId="77777777" w:rsidTr="00572AB3">
        <w:tc>
          <w:tcPr>
            <w:tcW w:w="1548" w:type="dxa"/>
          </w:tcPr>
          <w:p w14:paraId="70EA8EBA" w14:textId="77777777" w:rsidR="00EC0BD0" w:rsidRDefault="00EC0BD0" w:rsidP="00572AB3">
            <w:pPr>
              <w:jc w:val="center"/>
            </w:pPr>
            <w:r>
              <w:t>2</w:t>
            </w:r>
          </w:p>
        </w:tc>
        <w:tc>
          <w:tcPr>
            <w:tcW w:w="8028" w:type="dxa"/>
          </w:tcPr>
          <w:p w14:paraId="71725A1F"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4AF84E79" w14:textId="77777777" w:rsidR="00EC0BD0" w:rsidRDefault="00EC0BD0" w:rsidP="00572AB3"/>
        </w:tc>
      </w:tr>
      <w:tr w:rsidR="00EC0BD0" w14:paraId="0EE9DD22" w14:textId="77777777" w:rsidTr="00572AB3">
        <w:tc>
          <w:tcPr>
            <w:tcW w:w="1548" w:type="dxa"/>
          </w:tcPr>
          <w:p w14:paraId="6F2E514C" w14:textId="77777777" w:rsidR="00EC0BD0" w:rsidRDefault="00EC0BD0" w:rsidP="00572AB3">
            <w:pPr>
              <w:jc w:val="center"/>
            </w:pPr>
            <w:r>
              <w:t>3</w:t>
            </w:r>
          </w:p>
        </w:tc>
        <w:tc>
          <w:tcPr>
            <w:tcW w:w="8028" w:type="dxa"/>
          </w:tcPr>
          <w:p w14:paraId="5EF1BA7B" w14:textId="77777777" w:rsidR="00EC0BD0" w:rsidRDefault="00EC0BD0" w:rsidP="00572AB3">
            <w:pPr>
              <w:autoSpaceDE w:val="0"/>
              <w:autoSpaceDN w:val="0"/>
              <w:adjustRightInd w:val="0"/>
              <w:spacing w:line="288" w:lineRule="auto"/>
              <w:rPr>
                <w:rFonts w:cs="Arial"/>
                <w:color w:val="000000"/>
              </w:rPr>
            </w:pPr>
            <w:r>
              <w:rPr>
                <w:rFonts w:cs="Arial"/>
                <w:color w:val="000000"/>
              </w:rPr>
              <w:t>When CCRA press ‘Accept Response’ Button</w:t>
            </w:r>
          </w:p>
          <w:p w14:paraId="7A8BF3D8" w14:textId="77777777" w:rsidR="00EC0BD0" w:rsidRDefault="00EC0BD0" w:rsidP="00572AB3">
            <w:pPr>
              <w:autoSpaceDE w:val="0"/>
              <w:autoSpaceDN w:val="0"/>
              <w:adjustRightInd w:val="0"/>
              <w:spacing w:line="288" w:lineRule="auto"/>
              <w:rPr>
                <w:rFonts w:cs="Arial"/>
                <w:color w:val="000000"/>
              </w:rPr>
            </w:pPr>
            <w:r>
              <w:rPr>
                <w:rFonts w:cs="Arial"/>
                <w:color w:val="000000"/>
              </w:rPr>
              <w:t>For any of the FM response then the status for that response is changed to close</w:t>
            </w:r>
          </w:p>
          <w:p w14:paraId="6616ACA3" w14:textId="77777777" w:rsidR="00EC0BD0" w:rsidRDefault="00EC0BD0" w:rsidP="00572AB3"/>
        </w:tc>
      </w:tr>
    </w:tbl>
    <w:p w14:paraId="3CD514C1" w14:textId="77777777" w:rsidR="00EC0BD0" w:rsidRDefault="00EC0BD0" w:rsidP="00EC0BD0">
      <w:pPr>
        <w:pStyle w:val="BodyText"/>
        <w:rPr>
          <w:lang w:eastAsia="x-none"/>
        </w:rPr>
      </w:pPr>
    </w:p>
    <w:p w14:paraId="5589FAD1" w14:textId="77777777" w:rsidR="00EC0BD0" w:rsidRDefault="00EC0BD0" w:rsidP="00EC0BD0">
      <w:pPr>
        <w:pStyle w:val="BodyText"/>
        <w:rPr>
          <w:lang w:eastAsia="x-none"/>
        </w:rPr>
      </w:pPr>
      <w:proofErr w:type="spellStart"/>
      <w:r w:rsidRPr="00CE4130">
        <w:rPr>
          <w:lang w:eastAsia="x-none"/>
        </w:rPr>
        <w:t>Seq</w:t>
      </w:r>
      <w:proofErr w:type="spellEnd"/>
      <w:r w:rsidRPr="00CE4130">
        <w:rPr>
          <w:lang w:eastAsia="x-none"/>
        </w:rPr>
        <w:t xml:space="preserve"> Diagram for CCRA to Review and Reject FM Observation Response</w:t>
      </w:r>
    </w:p>
    <w:p w14:paraId="29680170" w14:textId="77777777" w:rsidR="00EC0BD0" w:rsidRDefault="00EC0BD0" w:rsidP="00EC0BD0">
      <w:pPr>
        <w:pStyle w:val="BodyText"/>
      </w:pPr>
      <w:r>
        <w:object w:dxaOrig="24264" w:dyaOrig="16517" w14:anchorId="5BACA2B6">
          <v:shape id="_x0000_i1067" type="#_x0000_t75" style="width:467pt;height:318pt" o:ole="">
            <v:imagedata r:id="rId103" o:title=""/>
          </v:shape>
          <o:OLEObject Type="Embed" ProgID="Visio.Drawing.11" ShapeID="_x0000_i1067" DrawAspect="Content" ObjectID="_1450521383" r:id="rId104"/>
        </w:object>
      </w:r>
    </w:p>
    <w:p w14:paraId="160BF38A"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049D90CC" w14:textId="77777777" w:rsidTr="00572AB3">
        <w:tc>
          <w:tcPr>
            <w:tcW w:w="1548" w:type="dxa"/>
          </w:tcPr>
          <w:p w14:paraId="638AC468" w14:textId="77777777" w:rsidR="00EC0BD0" w:rsidRDefault="00EC0BD0" w:rsidP="00572AB3">
            <w:r>
              <w:t>Sequence No.</w:t>
            </w:r>
          </w:p>
        </w:tc>
        <w:tc>
          <w:tcPr>
            <w:tcW w:w="8028" w:type="dxa"/>
          </w:tcPr>
          <w:p w14:paraId="5D9DAA5D" w14:textId="77777777" w:rsidR="00EC0BD0" w:rsidRDefault="00EC0BD0" w:rsidP="00572AB3">
            <w:r>
              <w:t>Action</w:t>
            </w:r>
          </w:p>
        </w:tc>
      </w:tr>
      <w:tr w:rsidR="00EC0BD0" w14:paraId="557AB8C8" w14:textId="77777777" w:rsidTr="00572AB3">
        <w:tc>
          <w:tcPr>
            <w:tcW w:w="1548" w:type="dxa"/>
          </w:tcPr>
          <w:p w14:paraId="2BC8A1E0" w14:textId="77777777" w:rsidR="00EC0BD0" w:rsidRDefault="00EC0BD0" w:rsidP="00572AB3">
            <w:pPr>
              <w:jc w:val="center"/>
            </w:pPr>
            <w:r>
              <w:t>1</w:t>
            </w:r>
          </w:p>
        </w:tc>
        <w:tc>
          <w:tcPr>
            <w:tcW w:w="8028" w:type="dxa"/>
          </w:tcPr>
          <w:p w14:paraId="4AF6D7F4"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AC793B6" w14:textId="77777777" w:rsidR="00EC0BD0" w:rsidRDefault="00EC0BD0" w:rsidP="00572AB3"/>
        </w:tc>
      </w:tr>
      <w:tr w:rsidR="00EC0BD0" w14:paraId="3E98841A" w14:textId="77777777" w:rsidTr="00572AB3">
        <w:tc>
          <w:tcPr>
            <w:tcW w:w="1548" w:type="dxa"/>
          </w:tcPr>
          <w:p w14:paraId="600FC0AC" w14:textId="77777777" w:rsidR="00EC0BD0" w:rsidRDefault="00EC0BD0" w:rsidP="00572AB3">
            <w:pPr>
              <w:jc w:val="center"/>
            </w:pPr>
            <w:r>
              <w:t>2</w:t>
            </w:r>
          </w:p>
        </w:tc>
        <w:tc>
          <w:tcPr>
            <w:tcW w:w="8028" w:type="dxa"/>
          </w:tcPr>
          <w:p w14:paraId="575F7587"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042C9D3B" w14:textId="77777777" w:rsidR="00EC0BD0" w:rsidRDefault="00EC0BD0" w:rsidP="00572AB3"/>
        </w:tc>
      </w:tr>
      <w:tr w:rsidR="00EC0BD0" w14:paraId="3EDDAE3C" w14:textId="77777777" w:rsidTr="00572AB3">
        <w:tc>
          <w:tcPr>
            <w:tcW w:w="1548" w:type="dxa"/>
          </w:tcPr>
          <w:p w14:paraId="7C109E9A" w14:textId="77777777" w:rsidR="00EC0BD0" w:rsidRDefault="00EC0BD0" w:rsidP="00572AB3">
            <w:pPr>
              <w:jc w:val="center"/>
            </w:pPr>
            <w:r>
              <w:t>3</w:t>
            </w:r>
          </w:p>
        </w:tc>
        <w:tc>
          <w:tcPr>
            <w:tcW w:w="8028" w:type="dxa"/>
          </w:tcPr>
          <w:p w14:paraId="24A16CE3" w14:textId="77777777" w:rsidR="00EC0BD0" w:rsidRDefault="00EC0BD0" w:rsidP="00572AB3">
            <w:pPr>
              <w:autoSpaceDE w:val="0"/>
              <w:autoSpaceDN w:val="0"/>
              <w:adjustRightInd w:val="0"/>
              <w:spacing w:line="288" w:lineRule="auto"/>
              <w:rPr>
                <w:rFonts w:cs="Arial"/>
                <w:color w:val="000000"/>
              </w:rPr>
            </w:pPr>
            <w:r>
              <w:rPr>
                <w:rFonts w:cs="Arial"/>
                <w:color w:val="000000"/>
              </w:rPr>
              <w:t>Press ‘Reject Response’ button</w:t>
            </w:r>
          </w:p>
          <w:p w14:paraId="5FDB0C84" w14:textId="77777777" w:rsidR="00EC0BD0" w:rsidRDefault="00EC0BD0" w:rsidP="00572AB3">
            <w:pPr>
              <w:autoSpaceDE w:val="0"/>
              <w:autoSpaceDN w:val="0"/>
              <w:adjustRightInd w:val="0"/>
              <w:spacing w:line="288" w:lineRule="auto"/>
              <w:rPr>
                <w:rFonts w:cs="Arial"/>
                <w:color w:val="000000"/>
              </w:rPr>
            </w:pPr>
            <w:r>
              <w:rPr>
                <w:rFonts w:cs="Arial"/>
                <w:color w:val="000000"/>
              </w:rPr>
              <w:t>for any of the FM observation response to reject the response</w:t>
            </w:r>
          </w:p>
          <w:p w14:paraId="717C0BCD" w14:textId="77777777" w:rsidR="00EC0BD0" w:rsidRDefault="00EC0BD0" w:rsidP="00572AB3"/>
        </w:tc>
      </w:tr>
      <w:tr w:rsidR="00EC0BD0" w14:paraId="6C802DA5" w14:textId="77777777" w:rsidTr="00572AB3">
        <w:tc>
          <w:tcPr>
            <w:tcW w:w="1548" w:type="dxa"/>
          </w:tcPr>
          <w:p w14:paraId="597209E3" w14:textId="77777777" w:rsidR="00EC0BD0" w:rsidRDefault="00EC0BD0" w:rsidP="00572AB3">
            <w:pPr>
              <w:jc w:val="center"/>
            </w:pPr>
            <w:r>
              <w:t>4.1</w:t>
            </w:r>
          </w:p>
        </w:tc>
        <w:tc>
          <w:tcPr>
            <w:tcW w:w="8028" w:type="dxa"/>
          </w:tcPr>
          <w:p w14:paraId="06F23E5B" w14:textId="77777777" w:rsidR="00EC0BD0" w:rsidRDefault="00EC0BD0" w:rsidP="00572AB3">
            <w:pPr>
              <w:autoSpaceDE w:val="0"/>
              <w:autoSpaceDN w:val="0"/>
              <w:adjustRightInd w:val="0"/>
              <w:spacing w:line="288" w:lineRule="auto"/>
              <w:rPr>
                <w:rFonts w:cs="Arial"/>
                <w:color w:val="000000"/>
              </w:rPr>
            </w:pPr>
            <w:r>
              <w:rPr>
                <w:rFonts w:cs="Arial"/>
                <w:color w:val="000000"/>
              </w:rPr>
              <w:t>Enter Reason for Rejection which is mandatory and Press ‘Save as Draft’ to save</w:t>
            </w:r>
          </w:p>
          <w:p w14:paraId="164EEA53" w14:textId="77777777" w:rsidR="00EC0BD0" w:rsidRDefault="00EC0BD0" w:rsidP="00572AB3"/>
        </w:tc>
      </w:tr>
      <w:tr w:rsidR="00EC0BD0" w14:paraId="14373C84" w14:textId="77777777" w:rsidTr="00572AB3">
        <w:tc>
          <w:tcPr>
            <w:tcW w:w="1548" w:type="dxa"/>
          </w:tcPr>
          <w:p w14:paraId="0C63F553" w14:textId="77777777" w:rsidR="00EC0BD0" w:rsidRDefault="00EC0BD0" w:rsidP="00572AB3">
            <w:pPr>
              <w:jc w:val="center"/>
            </w:pPr>
            <w:r>
              <w:t>4.2</w:t>
            </w:r>
          </w:p>
        </w:tc>
        <w:tc>
          <w:tcPr>
            <w:tcW w:w="8028" w:type="dxa"/>
          </w:tcPr>
          <w:p w14:paraId="71C737A8"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‘Cancel’ to return to previous page </w:t>
            </w:r>
          </w:p>
          <w:p w14:paraId="02AF2551" w14:textId="77777777" w:rsidR="00EC0BD0" w:rsidRDefault="00EC0BD0" w:rsidP="00572AB3"/>
        </w:tc>
      </w:tr>
    </w:tbl>
    <w:p w14:paraId="26194E40" w14:textId="77777777" w:rsidR="00EC0BD0" w:rsidRDefault="00EC0BD0" w:rsidP="00EC0BD0">
      <w:pPr>
        <w:pStyle w:val="BodyText"/>
        <w:rPr>
          <w:lang w:eastAsia="x-none"/>
        </w:rPr>
      </w:pPr>
    </w:p>
    <w:p w14:paraId="33DBC3DE" w14:textId="77777777" w:rsidR="00EC0BD0" w:rsidRDefault="00EC0BD0" w:rsidP="00EC0BD0">
      <w:pPr>
        <w:pStyle w:val="BodyText"/>
        <w:rPr>
          <w:lang w:eastAsia="x-none"/>
        </w:rPr>
      </w:pPr>
      <w:proofErr w:type="spellStart"/>
      <w:r w:rsidRPr="009F4C47">
        <w:rPr>
          <w:lang w:eastAsia="x-none"/>
        </w:rPr>
        <w:t>Seq</w:t>
      </w:r>
      <w:proofErr w:type="spellEnd"/>
      <w:r w:rsidRPr="009F4C47">
        <w:rPr>
          <w:lang w:eastAsia="x-none"/>
        </w:rPr>
        <w:t xml:space="preserve"> Diagram for Entering Central Recommendation for </w:t>
      </w:r>
      <w:proofErr w:type="spellStart"/>
      <w:r w:rsidRPr="009F4C47">
        <w:rPr>
          <w:lang w:eastAsia="x-none"/>
        </w:rPr>
        <w:t>Recommended_No</w:t>
      </w:r>
      <w:proofErr w:type="spellEnd"/>
    </w:p>
    <w:p w14:paraId="10F5F497" w14:textId="77777777" w:rsidR="00EC0BD0" w:rsidRDefault="00EC0BD0" w:rsidP="00EC0BD0">
      <w:pPr>
        <w:pStyle w:val="BodyText"/>
      </w:pPr>
      <w:r>
        <w:object w:dxaOrig="29753" w:dyaOrig="15150" w14:anchorId="08EB1695">
          <v:shape id="_x0000_i1068" type="#_x0000_t75" style="width:467pt;height:238pt" o:ole="">
            <v:imagedata r:id="rId105" o:title=""/>
          </v:shape>
          <o:OLEObject Type="Embed" ProgID="Visio.Drawing.11" ShapeID="_x0000_i1068" DrawAspect="Content" ObjectID="_1450521384" r:id="rId106"/>
        </w:object>
      </w:r>
    </w:p>
    <w:p w14:paraId="46B50FA2"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457CEC52" w14:textId="77777777" w:rsidTr="00572AB3">
        <w:tc>
          <w:tcPr>
            <w:tcW w:w="1548" w:type="dxa"/>
          </w:tcPr>
          <w:p w14:paraId="2B259E55" w14:textId="77777777" w:rsidR="00EC0BD0" w:rsidRDefault="00EC0BD0" w:rsidP="00572AB3">
            <w:r>
              <w:t>Sequence No.</w:t>
            </w:r>
          </w:p>
        </w:tc>
        <w:tc>
          <w:tcPr>
            <w:tcW w:w="8028" w:type="dxa"/>
          </w:tcPr>
          <w:p w14:paraId="5D37EC9B" w14:textId="77777777" w:rsidR="00EC0BD0" w:rsidRDefault="00EC0BD0" w:rsidP="00572AB3">
            <w:r>
              <w:t>Action</w:t>
            </w:r>
          </w:p>
        </w:tc>
      </w:tr>
      <w:tr w:rsidR="00EC0BD0" w14:paraId="76F5DA76" w14:textId="77777777" w:rsidTr="00572AB3">
        <w:tc>
          <w:tcPr>
            <w:tcW w:w="1548" w:type="dxa"/>
          </w:tcPr>
          <w:p w14:paraId="6482E2D9" w14:textId="77777777" w:rsidR="00EC0BD0" w:rsidRDefault="00EC0BD0" w:rsidP="00572AB3">
            <w:pPr>
              <w:jc w:val="center"/>
            </w:pPr>
            <w:r>
              <w:t>1</w:t>
            </w:r>
          </w:p>
        </w:tc>
        <w:tc>
          <w:tcPr>
            <w:tcW w:w="8028" w:type="dxa"/>
          </w:tcPr>
          <w:p w14:paraId="0C458F9A"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63A2C895" w14:textId="77777777" w:rsidR="00EC0BD0" w:rsidRDefault="00EC0BD0" w:rsidP="00572AB3"/>
        </w:tc>
      </w:tr>
      <w:tr w:rsidR="00EC0BD0" w14:paraId="0D5E1417" w14:textId="77777777" w:rsidTr="00572AB3">
        <w:tc>
          <w:tcPr>
            <w:tcW w:w="1548" w:type="dxa"/>
          </w:tcPr>
          <w:p w14:paraId="50CAD501" w14:textId="77777777" w:rsidR="00EC0BD0" w:rsidRDefault="00EC0BD0" w:rsidP="00572AB3">
            <w:pPr>
              <w:jc w:val="center"/>
            </w:pPr>
            <w:r>
              <w:t>2</w:t>
            </w:r>
          </w:p>
        </w:tc>
        <w:tc>
          <w:tcPr>
            <w:tcW w:w="8028" w:type="dxa"/>
          </w:tcPr>
          <w:p w14:paraId="105A762F"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7974B559" w14:textId="77777777" w:rsidR="00EC0BD0" w:rsidRDefault="00EC0BD0" w:rsidP="00572AB3"/>
        </w:tc>
      </w:tr>
      <w:tr w:rsidR="00EC0BD0" w14:paraId="45A341C6" w14:textId="77777777" w:rsidTr="00572AB3">
        <w:tc>
          <w:tcPr>
            <w:tcW w:w="1548" w:type="dxa"/>
          </w:tcPr>
          <w:p w14:paraId="6D357A76" w14:textId="77777777" w:rsidR="00EC0BD0" w:rsidRDefault="00EC0BD0" w:rsidP="00572AB3">
            <w:pPr>
              <w:jc w:val="center"/>
            </w:pPr>
            <w:r>
              <w:t>3</w:t>
            </w:r>
          </w:p>
        </w:tc>
        <w:tc>
          <w:tcPr>
            <w:tcW w:w="8028" w:type="dxa"/>
          </w:tcPr>
          <w:p w14:paraId="37A80557" w14:textId="77777777"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14:paraId="43E1B9D7" w14:textId="77777777" w:rsidR="00EC0BD0" w:rsidRDefault="00EC0BD0" w:rsidP="00572AB3"/>
        </w:tc>
      </w:tr>
      <w:tr w:rsidR="00EC0BD0" w14:paraId="6A128BE1" w14:textId="77777777" w:rsidTr="00572AB3">
        <w:tc>
          <w:tcPr>
            <w:tcW w:w="1548" w:type="dxa"/>
          </w:tcPr>
          <w:p w14:paraId="231F2C83" w14:textId="77777777" w:rsidR="00EC0BD0" w:rsidRDefault="00EC0BD0" w:rsidP="00572AB3">
            <w:pPr>
              <w:jc w:val="center"/>
            </w:pPr>
            <w:r>
              <w:t>4</w:t>
            </w:r>
          </w:p>
        </w:tc>
        <w:tc>
          <w:tcPr>
            <w:tcW w:w="8028" w:type="dxa"/>
          </w:tcPr>
          <w:p w14:paraId="7DFB606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‘No’ then he may enter a </w:t>
            </w:r>
            <w:r>
              <w:rPr>
                <w:rFonts w:cs="Arial"/>
                <w:b/>
                <w:bCs/>
                <w:color w:val="000000"/>
              </w:rPr>
              <w:t>NON-MANDATORY</w:t>
            </w:r>
            <w:r>
              <w:rPr>
                <w:rFonts w:cs="Arial"/>
                <w:color w:val="000000"/>
              </w:rPr>
              <w:t xml:space="preserve"> comment if desired but he must select reason from dropdown list and Press ‘Create Central Recommendation’</w:t>
            </w:r>
          </w:p>
          <w:p w14:paraId="2FAF1056" w14:textId="77777777" w:rsidR="00EC0BD0" w:rsidRDefault="00EC0BD0" w:rsidP="00572AB3"/>
        </w:tc>
      </w:tr>
      <w:tr w:rsidR="00EC0BD0" w14:paraId="6B4F79F0" w14:textId="77777777" w:rsidTr="00572AB3">
        <w:tc>
          <w:tcPr>
            <w:tcW w:w="1548" w:type="dxa"/>
          </w:tcPr>
          <w:p w14:paraId="648D325E" w14:textId="77777777" w:rsidR="00EC0BD0" w:rsidRDefault="00EC0BD0" w:rsidP="00572AB3">
            <w:pPr>
              <w:jc w:val="center"/>
            </w:pPr>
            <w:r>
              <w:t>5</w:t>
            </w:r>
          </w:p>
        </w:tc>
        <w:tc>
          <w:tcPr>
            <w:tcW w:w="8028" w:type="dxa"/>
          </w:tcPr>
          <w:p w14:paraId="17D2351D" w14:textId="77777777"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14:paraId="764C61C3" w14:textId="77777777" w:rsidR="00EC0BD0" w:rsidRDefault="00EC0BD0" w:rsidP="00572AB3"/>
        </w:tc>
      </w:tr>
    </w:tbl>
    <w:p w14:paraId="6305CF04" w14:textId="77777777" w:rsidR="00EC0BD0" w:rsidRDefault="00EC0BD0" w:rsidP="00EC0BD0">
      <w:pPr>
        <w:pStyle w:val="BodyText"/>
        <w:rPr>
          <w:lang w:eastAsia="x-none"/>
        </w:rPr>
      </w:pPr>
    </w:p>
    <w:p w14:paraId="70E3BCC5" w14:textId="77777777" w:rsidR="00EC0BD0" w:rsidRDefault="00EC0BD0" w:rsidP="00EC0BD0">
      <w:pPr>
        <w:pStyle w:val="BodyText"/>
        <w:rPr>
          <w:lang w:eastAsia="x-none"/>
        </w:rPr>
      </w:pPr>
      <w:proofErr w:type="spellStart"/>
      <w:r w:rsidRPr="00EC7395">
        <w:rPr>
          <w:lang w:eastAsia="x-none"/>
        </w:rPr>
        <w:t>Seq</w:t>
      </w:r>
      <w:proofErr w:type="spellEnd"/>
      <w:r w:rsidRPr="00EC7395">
        <w:rPr>
          <w:lang w:eastAsia="x-none"/>
        </w:rPr>
        <w:t xml:space="preserve"> Diagram for Entering Central Recommendation for </w:t>
      </w:r>
      <w:proofErr w:type="spellStart"/>
      <w:r w:rsidRPr="00EC7395">
        <w:rPr>
          <w:lang w:eastAsia="x-none"/>
        </w:rPr>
        <w:t>Recommended_Yes</w:t>
      </w:r>
      <w:proofErr w:type="spellEnd"/>
    </w:p>
    <w:p w14:paraId="6BCDB61E" w14:textId="77777777" w:rsidR="00EC0BD0" w:rsidRDefault="00EC0BD0" w:rsidP="00EC0BD0">
      <w:pPr>
        <w:pStyle w:val="BodyText"/>
      </w:pPr>
      <w:r>
        <w:object w:dxaOrig="29333" w:dyaOrig="15150" w14:anchorId="3DCE0C46">
          <v:shape id="_x0000_i1069" type="#_x0000_t75" style="width:468pt;height:241.5pt" o:ole="">
            <v:imagedata r:id="rId107" o:title=""/>
          </v:shape>
          <o:OLEObject Type="Embed" ProgID="Visio.Drawing.11" ShapeID="_x0000_i1069" DrawAspect="Content" ObjectID="_1450521385" r:id="rId108"/>
        </w:object>
      </w:r>
    </w:p>
    <w:p w14:paraId="4DD0941C"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6CEB6EAA" w14:textId="77777777" w:rsidTr="00572AB3">
        <w:tc>
          <w:tcPr>
            <w:tcW w:w="1548" w:type="dxa"/>
          </w:tcPr>
          <w:p w14:paraId="55CECFB6" w14:textId="77777777" w:rsidR="00EC0BD0" w:rsidRDefault="00EC0BD0" w:rsidP="00572AB3">
            <w:r>
              <w:t>Sequence No.</w:t>
            </w:r>
          </w:p>
        </w:tc>
        <w:tc>
          <w:tcPr>
            <w:tcW w:w="8028" w:type="dxa"/>
          </w:tcPr>
          <w:p w14:paraId="7A035547" w14:textId="77777777" w:rsidR="00EC0BD0" w:rsidRDefault="00EC0BD0" w:rsidP="00572AB3">
            <w:r>
              <w:t>Action</w:t>
            </w:r>
          </w:p>
        </w:tc>
      </w:tr>
      <w:tr w:rsidR="00EC0BD0" w14:paraId="10D68204" w14:textId="77777777" w:rsidTr="00572AB3">
        <w:tc>
          <w:tcPr>
            <w:tcW w:w="1548" w:type="dxa"/>
          </w:tcPr>
          <w:p w14:paraId="1F0162ED" w14:textId="77777777" w:rsidR="00EC0BD0" w:rsidRDefault="00EC0BD0" w:rsidP="00572AB3">
            <w:pPr>
              <w:jc w:val="center"/>
            </w:pPr>
            <w:r>
              <w:t>1</w:t>
            </w:r>
          </w:p>
        </w:tc>
        <w:tc>
          <w:tcPr>
            <w:tcW w:w="8028" w:type="dxa"/>
          </w:tcPr>
          <w:p w14:paraId="133CD89F"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204EF9EB" w14:textId="77777777" w:rsidR="00EC0BD0" w:rsidRDefault="00EC0BD0" w:rsidP="00572AB3"/>
        </w:tc>
      </w:tr>
      <w:tr w:rsidR="00EC0BD0" w14:paraId="2E087E1F" w14:textId="77777777" w:rsidTr="00572AB3">
        <w:tc>
          <w:tcPr>
            <w:tcW w:w="1548" w:type="dxa"/>
          </w:tcPr>
          <w:p w14:paraId="10469E89" w14:textId="77777777" w:rsidR="00EC0BD0" w:rsidRDefault="00EC0BD0" w:rsidP="00572AB3">
            <w:pPr>
              <w:jc w:val="center"/>
            </w:pPr>
            <w:r>
              <w:t>2</w:t>
            </w:r>
          </w:p>
        </w:tc>
        <w:tc>
          <w:tcPr>
            <w:tcW w:w="8028" w:type="dxa"/>
          </w:tcPr>
          <w:p w14:paraId="003CA166"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31087F4D" w14:textId="77777777" w:rsidR="00EC0BD0" w:rsidRDefault="00EC0BD0" w:rsidP="00572AB3"/>
        </w:tc>
      </w:tr>
      <w:tr w:rsidR="00EC0BD0" w14:paraId="5DE29EA3" w14:textId="77777777" w:rsidTr="00572AB3">
        <w:tc>
          <w:tcPr>
            <w:tcW w:w="1548" w:type="dxa"/>
          </w:tcPr>
          <w:p w14:paraId="16DB48A0" w14:textId="77777777" w:rsidR="00EC0BD0" w:rsidRDefault="00EC0BD0" w:rsidP="00572AB3">
            <w:pPr>
              <w:jc w:val="center"/>
            </w:pPr>
            <w:r>
              <w:t>3</w:t>
            </w:r>
          </w:p>
        </w:tc>
        <w:tc>
          <w:tcPr>
            <w:tcW w:w="8028" w:type="dxa"/>
          </w:tcPr>
          <w:p w14:paraId="757DE209" w14:textId="77777777"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14:paraId="79557125" w14:textId="77777777" w:rsidR="00EC0BD0" w:rsidRDefault="00EC0BD0" w:rsidP="00572AB3"/>
        </w:tc>
      </w:tr>
      <w:tr w:rsidR="00EC0BD0" w14:paraId="666CEE20" w14:textId="77777777" w:rsidTr="00572AB3">
        <w:tc>
          <w:tcPr>
            <w:tcW w:w="1548" w:type="dxa"/>
          </w:tcPr>
          <w:p w14:paraId="59ECB957" w14:textId="77777777" w:rsidR="00EC0BD0" w:rsidRDefault="00EC0BD0" w:rsidP="00572AB3">
            <w:pPr>
              <w:jc w:val="center"/>
            </w:pPr>
            <w:r>
              <w:t>4</w:t>
            </w:r>
          </w:p>
        </w:tc>
        <w:tc>
          <w:tcPr>
            <w:tcW w:w="8028" w:type="dxa"/>
          </w:tcPr>
          <w:p w14:paraId="698F2E8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‘Yes’ then he may enter a </w:t>
            </w:r>
            <w:r>
              <w:rPr>
                <w:rFonts w:cs="Arial"/>
                <w:b/>
                <w:bCs/>
                <w:color w:val="000000"/>
              </w:rPr>
              <w:t>NON-MANDATORY</w:t>
            </w:r>
            <w:r>
              <w:rPr>
                <w:rFonts w:cs="Arial"/>
                <w:color w:val="000000"/>
              </w:rPr>
              <w:t xml:space="preserve"> comment if desired and Press ‘Create Central Recommendation’</w:t>
            </w:r>
          </w:p>
          <w:p w14:paraId="34F998F0" w14:textId="77777777" w:rsidR="00EC0BD0" w:rsidRDefault="00EC0BD0" w:rsidP="00572AB3"/>
        </w:tc>
      </w:tr>
      <w:tr w:rsidR="00EC0BD0" w14:paraId="1ED238C3" w14:textId="77777777" w:rsidTr="00572AB3">
        <w:tc>
          <w:tcPr>
            <w:tcW w:w="1548" w:type="dxa"/>
          </w:tcPr>
          <w:p w14:paraId="7BF831A4" w14:textId="77777777" w:rsidR="00EC0BD0" w:rsidRDefault="00EC0BD0" w:rsidP="00572AB3">
            <w:pPr>
              <w:jc w:val="center"/>
            </w:pPr>
            <w:r>
              <w:t>5</w:t>
            </w:r>
          </w:p>
        </w:tc>
        <w:tc>
          <w:tcPr>
            <w:tcW w:w="8028" w:type="dxa"/>
          </w:tcPr>
          <w:p w14:paraId="7B954F9E" w14:textId="77777777"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14:paraId="2A1C6818" w14:textId="77777777" w:rsidR="00EC0BD0" w:rsidRDefault="00EC0BD0" w:rsidP="00572AB3"/>
        </w:tc>
      </w:tr>
    </w:tbl>
    <w:p w14:paraId="01D854BB" w14:textId="77777777" w:rsidR="00EC0BD0" w:rsidRDefault="00EC0BD0" w:rsidP="00EC0BD0">
      <w:pPr>
        <w:pStyle w:val="BodyText"/>
        <w:rPr>
          <w:lang w:eastAsia="x-none"/>
        </w:rPr>
      </w:pPr>
    </w:p>
    <w:p w14:paraId="63372CC6" w14:textId="77777777" w:rsidR="00EC0BD0" w:rsidRDefault="00EC0BD0" w:rsidP="00EC0BD0">
      <w:pPr>
        <w:pStyle w:val="BodyText"/>
        <w:rPr>
          <w:lang w:eastAsia="x-none"/>
        </w:rPr>
      </w:pPr>
      <w:proofErr w:type="spellStart"/>
      <w:r w:rsidRPr="00597428">
        <w:rPr>
          <w:lang w:eastAsia="x-none"/>
        </w:rPr>
        <w:t>Seq</w:t>
      </w:r>
      <w:proofErr w:type="spellEnd"/>
      <w:r w:rsidRPr="00597428">
        <w:rPr>
          <w:lang w:eastAsia="x-none"/>
        </w:rPr>
        <w:t xml:space="preserve"> Diagram for FM to respond to CCRA Queries</w:t>
      </w:r>
    </w:p>
    <w:p w14:paraId="56BD9387" w14:textId="77777777" w:rsidR="00EC0BD0" w:rsidRDefault="00EC0BD0" w:rsidP="00EC0BD0">
      <w:pPr>
        <w:pStyle w:val="BodyText"/>
      </w:pPr>
      <w:r>
        <w:object w:dxaOrig="25750" w:dyaOrig="16269" w14:anchorId="24B9B179">
          <v:shape id="_x0000_i1070" type="#_x0000_t75" style="width:467.5pt;height:295.5pt" o:ole="">
            <v:imagedata r:id="rId109" o:title=""/>
          </v:shape>
          <o:OLEObject Type="Embed" ProgID="Visio.Drawing.11" ShapeID="_x0000_i1070" DrawAspect="Content" ObjectID="_1450521386" r:id="rId110"/>
        </w:object>
      </w:r>
    </w:p>
    <w:p w14:paraId="41D18C97"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5ACD143B" w14:textId="77777777" w:rsidTr="00572AB3">
        <w:tc>
          <w:tcPr>
            <w:tcW w:w="1548" w:type="dxa"/>
          </w:tcPr>
          <w:p w14:paraId="1F0B61F0" w14:textId="77777777" w:rsidR="00EC0BD0" w:rsidRDefault="00EC0BD0" w:rsidP="00572AB3">
            <w:r>
              <w:t>Sequence No.</w:t>
            </w:r>
          </w:p>
        </w:tc>
        <w:tc>
          <w:tcPr>
            <w:tcW w:w="8028" w:type="dxa"/>
          </w:tcPr>
          <w:p w14:paraId="12B8E8F1" w14:textId="77777777" w:rsidR="00EC0BD0" w:rsidRDefault="00EC0BD0" w:rsidP="00572AB3">
            <w:r>
              <w:t>Action</w:t>
            </w:r>
          </w:p>
        </w:tc>
      </w:tr>
      <w:tr w:rsidR="00EC0BD0" w14:paraId="6B01B6CB" w14:textId="77777777" w:rsidTr="00572AB3">
        <w:tc>
          <w:tcPr>
            <w:tcW w:w="1548" w:type="dxa"/>
          </w:tcPr>
          <w:p w14:paraId="088DFB7F" w14:textId="77777777" w:rsidR="00EC0BD0" w:rsidRDefault="00EC0BD0" w:rsidP="00572AB3">
            <w:pPr>
              <w:jc w:val="center"/>
            </w:pPr>
            <w:r>
              <w:t>1</w:t>
            </w:r>
          </w:p>
        </w:tc>
        <w:tc>
          <w:tcPr>
            <w:tcW w:w="8028" w:type="dxa"/>
          </w:tcPr>
          <w:p w14:paraId="49F5E55E"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96D23C2" w14:textId="77777777" w:rsidR="00EC0BD0" w:rsidRDefault="00EC0BD0" w:rsidP="00572AB3"/>
        </w:tc>
      </w:tr>
      <w:tr w:rsidR="00EC0BD0" w14:paraId="7CEDB101" w14:textId="77777777" w:rsidTr="00572AB3">
        <w:tc>
          <w:tcPr>
            <w:tcW w:w="1548" w:type="dxa"/>
          </w:tcPr>
          <w:p w14:paraId="3BCE8A8C" w14:textId="77777777" w:rsidR="00EC0BD0" w:rsidRDefault="00EC0BD0" w:rsidP="00572AB3">
            <w:pPr>
              <w:jc w:val="center"/>
            </w:pPr>
            <w:r>
              <w:t>2</w:t>
            </w:r>
          </w:p>
        </w:tc>
        <w:tc>
          <w:tcPr>
            <w:tcW w:w="8028" w:type="dxa"/>
          </w:tcPr>
          <w:p w14:paraId="7DA5FFF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645A72A9" w14:textId="77777777" w:rsidR="00EC0BD0" w:rsidRDefault="00EC0BD0" w:rsidP="00572AB3"/>
        </w:tc>
      </w:tr>
      <w:tr w:rsidR="00EC0BD0" w14:paraId="572B8FC6" w14:textId="77777777" w:rsidTr="00572AB3">
        <w:tc>
          <w:tcPr>
            <w:tcW w:w="1548" w:type="dxa"/>
          </w:tcPr>
          <w:p w14:paraId="45AC7DFB" w14:textId="77777777" w:rsidR="00EC0BD0" w:rsidRDefault="00EC0BD0" w:rsidP="00572AB3">
            <w:pPr>
              <w:jc w:val="center"/>
            </w:pPr>
            <w:r>
              <w:t>3</w:t>
            </w:r>
          </w:p>
        </w:tc>
        <w:tc>
          <w:tcPr>
            <w:tcW w:w="8028" w:type="dxa"/>
          </w:tcPr>
          <w:p w14:paraId="0569E186" w14:textId="77777777"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observations</w:t>
            </w:r>
          </w:p>
          <w:p w14:paraId="49FD9544" w14:textId="77777777" w:rsidR="00EC0BD0" w:rsidRDefault="00EC0BD0" w:rsidP="00572AB3">
            <w:pPr>
              <w:autoSpaceDE w:val="0"/>
              <w:autoSpaceDN w:val="0"/>
              <w:adjustRightInd w:val="0"/>
              <w:spacing w:line="288" w:lineRule="auto"/>
              <w:rPr>
                <w:rFonts w:cs="Arial"/>
                <w:color w:val="000000"/>
              </w:rPr>
            </w:pPr>
          </w:p>
          <w:p w14:paraId="20542566" w14:textId="77777777" w:rsidR="00EC0BD0" w:rsidRDefault="00EC0BD0" w:rsidP="00572AB3"/>
        </w:tc>
      </w:tr>
      <w:tr w:rsidR="00EC0BD0" w14:paraId="4DFAEA5C" w14:textId="77777777" w:rsidTr="00572AB3">
        <w:tc>
          <w:tcPr>
            <w:tcW w:w="1548" w:type="dxa"/>
          </w:tcPr>
          <w:p w14:paraId="3D3770FA" w14:textId="77777777" w:rsidR="00EC0BD0" w:rsidRDefault="00EC0BD0" w:rsidP="00572AB3">
            <w:pPr>
              <w:jc w:val="center"/>
            </w:pPr>
            <w:r>
              <w:t>4.1</w:t>
            </w:r>
          </w:p>
        </w:tc>
        <w:tc>
          <w:tcPr>
            <w:tcW w:w="8028" w:type="dxa"/>
          </w:tcPr>
          <w:p w14:paraId="12F5FCB1" w14:textId="77777777"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14:paraId="01EBCBED" w14:textId="77777777" w:rsidR="00EC0BD0" w:rsidRDefault="00EC0BD0" w:rsidP="00572AB3"/>
        </w:tc>
      </w:tr>
      <w:tr w:rsidR="00EC0BD0" w14:paraId="2D549D00" w14:textId="77777777" w:rsidTr="00572AB3">
        <w:tc>
          <w:tcPr>
            <w:tcW w:w="1548" w:type="dxa"/>
          </w:tcPr>
          <w:p w14:paraId="2DFDAC28" w14:textId="77777777" w:rsidR="00EC0BD0" w:rsidRDefault="00EC0BD0" w:rsidP="00572AB3">
            <w:pPr>
              <w:jc w:val="center"/>
            </w:pPr>
            <w:r>
              <w:t>4.2</w:t>
            </w:r>
          </w:p>
        </w:tc>
        <w:tc>
          <w:tcPr>
            <w:tcW w:w="8028" w:type="dxa"/>
          </w:tcPr>
          <w:p w14:paraId="77C2581D"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75BB4BB7" w14:textId="77777777" w:rsidR="00EC0BD0" w:rsidRDefault="00EC0BD0" w:rsidP="00572AB3"/>
        </w:tc>
      </w:tr>
      <w:tr w:rsidR="00EC0BD0" w14:paraId="14719EFE" w14:textId="77777777" w:rsidTr="00572AB3">
        <w:tc>
          <w:tcPr>
            <w:tcW w:w="1548" w:type="dxa"/>
          </w:tcPr>
          <w:p w14:paraId="2217C3AC" w14:textId="77777777" w:rsidR="00EC0BD0" w:rsidRDefault="00EC0BD0" w:rsidP="00572AB3">
            <w:pPr>
              <w:jc w:val="center"/>
            </w:pPr>
            <w:r>
              <w:t>5</w:t>
            </w:r>
          </w:p>
        </w:tc>
        <w:tc>
          <w:tcPr>
            <w:tcW w:w="8028" w:type="dxa"/>
          </w:tcPr>
          <w:p w14:paraId="04BA5995" w14:textId="77777777"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14:paraId="7C0B502A" w14:textId="77777777" w:rsidR="00EC0BD0" w:rsidRDefault="00EC0BD0" w:rsidP="00572AB3">
            <w:pPr>
              <w:autoSpaceDE w:val="0"/>
              <w:autoSpaceDN w:val="0"/>
              <w:adjustRightInd w:val="0"/>
              <w:spacing w:line="288" w:lineRule="auto"/>
              <w:rPr>
                <w:rFonts w:cs="Arial"/>
                <w:color w:val="000000"/>
              </w:rPr>
            </w:pPr>
          </w:p>
          <w:p w14:paraId="590F4D73" w14:textId="77777777"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‘Open’ to ‘In Review CCRA’ and no further actions on that observation are available</w:t>
            </w:r>
          </w:p>
          <w:p w14:paraId="3B1B07B9" w14:textId="77777777" w:rsidR="00EC0BD0" w:rsidRDefault="00EC0BD0" w:rsidP="00572AB3">
            <w:pPr>
              <w:autoSpaceDE w:val="0"/>
              <w:autoSpaceDN w:val="0"/>
              <w:adjustRightInd w:val="0"/>
              <w:spacing w:line="288" w:lineRule="auto"/>
              <w:rPr>
                <w:rFonts w:cs="Arial"/>
                <w:color w:val="000000"/>
              </w:rPr>
            </w:pPr>
          </w:p>
          <w:p w14:paraId="170420F9" w14:textId="77777777" w:rsidR="00EC0BD0" w:rsidRDefault="00EC0BD0" w:rsidP="00572AB3"/>
        </w:tc>
      </w:tr>
    </w:tbl>
    <w:p w14:paraId="65ED2208" w14:textId="77777777" w:rsidR="00EC0BD0" w:rsidRDefault="00EC0BD0" w:rsidP="00EC0BD0">
      <w:pPr>
        <w:pStyle w:val="BodyText"/>
        <w:rPr>
          <w:lang w:eastAsia="x-none"/>
        </w:rPr>
      </w:pPr>
    </w:p>
    <w:p w14:paraId="553F69BE" w14:textId="77777777" w:rsidR="00EC0BD0" w:rsidRDefault="00EC0BD0" w:rsidP="00EC0BD0">
      <w:pPr>
        <w:pStyle w:val="BodyText"/>
        <w:rPr>
          <w:lang w:eastAsia="x-none"/>
        </w:rPr>
      </w:pPr>
      <w:proofErr w:type="spellStart"/>
      <w:r w:rsidRPr="00AC4035">
        <w:rPr>
          <w:lang w:eastAsia="x-none"/>
        </w:rPr>
        <w:t>Seq</w:t>
      </w:r>
      <w:proofErr w:type="spellEnd"/>
      <w:r w:rsidRPr="00AC4035">
        <w:rPr>
          <w:lang w:eastAsia="x-none"/>
        </w:rPr>
        <w:t xml:space="preserve"> Diagram for FM to respond to Rejected CCRA Queries</w:t>
      </w:r>
    </w:p>
    <w:p w14:paraId="7CC879E2" w14:textId="77777777" w:rsidR="00EC0BD0" w:rsidRDefault="00EC0BD0" w:rsidP="00EC0BD0">
      <w:pPr>
        <w:pStyle w:val="BodyText"/>
      </w:pPr>
      <w:r>
        <w:object w:dxaOrig="25750" w:dyaOrig="16989" w14:anchorId="02DA32D9">
          <v:shape id="_x0000_i1071" type="#_x0000_t75" style="width:467.5pt;height:308.5pt" o:ole="">
            <v:imagedata r:id="rId111" o:title=""/>
          </v:shape>
          <o:OLEObject Type="Embed" ProgID="Visio.Drawing.11" ShapeID="_x0000_i1071" DrawAspect="Content" ObjectID="_1450521387" r:id="rId112"/>
        </w:object>
      </w:r>
    </w:p>
    <w:p w14:paraId="31F8C777"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6B9535FA" w14:textId="77777777" w:rsidTr="00572AB3">
        <w:tc>
          <w:tcPr>
            <w:tcW w:w="1548" w:type="dxa"/>
          </w:tcPr>
          <w:p w14:paraId="3008FD84" w14:textId="77777777" w:rsidR="00EC0BD0" w:rsidRDefault="00EC0BD0" w:rsidP="00572AB3">
            <w:r>
              <w:t>Sequence No.</w:t>
            </w:r>
          </w:p>
        </w:tc>
        <w:tc>
          <w:tcPr>
            <w:tcW w:w="8028" w:type="dxa"/>
          </w:tcPr>
          <w:p w14:paraId="63F29043" w14:textId="77777777" w:rsidR="00EC0BD0" w:rsidRDefault="00EC0BD0" w:rsidP="00572AB3">
            <w:r>
              <w:t>Action</w:t>
            </w:r>
          </w:p>
        </w:tc>
      </w:tr>
      <w:tr w:rsidR="00EC0BD0" w14:paraId="65836EE3" w14:textId="77777777" w:rsidTr="00572AB3">
        <w:tc>
          <w:tcPr>
            <w:tcW w:w="1548" w:type="dxa"/>
          </w:tcPr>
          <w:p w14:paraId="56449747" w14:textId="77777777" w:rsidR="00EC0BD0" w:rsidRDefault="00EC0BD0" w:rsidP="00572AB3">
            <w:pPr>
              <w:jc w:val="center"/>
            </w:pPr>
            <w:r>
              <w:t>1</w:t>
            </w:r>
          </w:p>
        </w:tc>
        <w:tc>
          <w:tcPr>
            <w:tcW w:w="8028" w:type="dxa"/>
          </w:tcPr>
          <w:p w14:paraId="206C6885"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9F2751A" w14:textId="77777777" w:rsidR="00EC0BD0" w:rsidRDefault="00EC0BD0" w:rsidP="00572AB3"/>
        </w:tc>
      </w:tr>
      <w:tr w:rsidR="00EC0BD0" w14:paraId="7310C103" w14:textId="77777777" w:rsidTr="00572AB3">
        <w:tc>
          <w:tcPr>
            <w:tcW w:w="1548" w:type="dxa"/>
          </w:tcPr>
          <w:p w14:paraId="7E41F1D2" w14:textId="77777777" w:rsidR="00EC0BD0" w:rsidRDefault="00EC0BD0" w:rsidP="00572AB3">
            <w:pPr>
              <w:jc w:val="center"/>
            </w:pPr>
            <w:r>
              <w:t>2</w:t>
            </w:r>
          </w:p>
        </w:tc>
        <w:tc>
          <w:tcPr>
            <w:tcW w:w="8028" w:type="dxa"/>
          </w:tcPr>
          <w:p w14:paraId="42E7130E"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35D2CD0A" w14:textId="77777777" w:rsidR="00EC0BD0" w:rsidRDefault="00EC0BD0" w:rsidP="00572AB3"/>
        </w:tc>
      </w:tr>
      <w:tr w:rsidR="00EC0BD0" w14:paraId="23F71607" w14:textId="77777777" w:rsidTr="00572AB3">
        <w:tc>
          <w:tcPr>
            <w:tcW w:w="1548" w:type="dxa"/>
          </w:tcPr>
          <w:p w14:paraId="64C97BC3" w14:textId="77777777" w:rsidR="00EC0BD0" w:rsidRDefault="00EC0BD0" w:rsidP="00572AB3">
            <w:pPr>
              <w:jc w:val="center"/>
            </w:pPr>
            <w:r>
              <w:t>3</w:t>
            </w:r>
          </w:p>
        </w:tc>
        <w:tc>
          <w:tcPr>
            <w:tcW w:w="8028" w:type="dxa"/>
          </w:tcPr>
          <w:p w14:paraId="209DC26E" w14:textId="77777777"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rejected observation response</w:t>
            </w:r>
          </w:p>
          <w:p w14:paraId="5F38C097" w14:textId="77777777" w:rsidR="00EC0BD0" w:rsidRDefault="00EC0BD0" w:rsidP="00572AB3">
            <w:pPr>
              <w:autoSpaceDE w:val="0"/>
              <w:autoSpaceDN w:val="0"/>
              <w:adjustRightInd w:val="0"/>
              <w:spacing w:line="288" w:lineRule="auto"/>
              <w:rPr>
                <w:rFonts w:cs="Arial"/>
                <w:color w:val="000000"/>
              </w:rPr>
            </w:pPr>
          </w:p>
          <w:p w14:paraId="1F413766" w14:textId="77777777" w:rsidR="00EC0BD0" w:rsidRDefault="00EC0BD0" w:rsidP="00572AB3"/>
        </w:tc>
      </w:tr>
      <w:tr w:rsidR="00EC0BD0" w14:paraId="594283E9" w14:textId="77777777" w:rsidTr="00572AB3">
        <w:tc>
          <w:tcPr>
            <w:tcW w:w="1548" w:type="dxa"/>
          </w:tcPr>
          <w:p w14:paraId="5914D971" w14:textId="77777777" w:rsidR="00EC0BD0" w:rsidRDefault="00EC0BD0" w:rsidP="00572AB3">
            <w:pPr>
              <w:jc w:val="center"/>
            </w:pPr>
            <w:r>
              <w:t>4.1</w:t>
            </w:r>
          </w:p>
        </w:tc>
        <w:tc>
          <w:tcPr>
            <w:tcW w:w="8028" w:type="dxa"/>
          </w:tcPr>
          <w:p w14:paraId="0FE6A829" w14:textId="77777777"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14:paraId="1ECDD3C9" w14:textId="77777777" w:rsidR="00EC0BD0" w:rsidRDefault="00EC0BD0" w:rsidP="00572AB3"/>
        </w:tc>
      </w:tr>
      <w:tr w:rsidR="00EC0BD0" w14:paraId="2F3088C0" w14:textId="77777777" w:rsidTr="00572AB3">
        <w:tc>
          <w:tcPr>
            <w:tcW w:w="1548" w:type="dxa"/>
          </w:tcPr>
          <w:p w14:paraId="67CB5CD5" w14:textId="77777777" w:rsidR="00EC0BD0" w:rsidRDefault="00EC0BD0" w:rsidP="00572AB3">
            <w:pPr>
              <w:jc w:val="center"/>
            </w:pPr>
            <w:r>
              <w:t>4.2</w:t>
            </w:r>
          </w:p>
        </w:tc>
        <w:tc>
          <w:tcPr>
            <w:tcW w:w="8028" w:type="dxa"/>
          </w:tcPr>
          <w:p w14:paraId="7FB53363"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65815F43" w14:textId="77777777" w:rsidR="00EC0BD0" w:rsidRDefault="00EC0BD0" w:rsidP="00572AB3"/>
        </w:tc>
      </w:tr>
      <w:tr w:rsidR="00EC0BD0" w14:paraId="5521B80E" w14:textId="77777777" w:rsidTr="00572AB3">
        <w:tc>
          <w:tcPr>
            <w:tcW w:w="1548" w:type="dxa"/>
          </w:tcPr>
          <w:p w14:paraId="73FAE771" w14:textId="77777777" w:rsidR="00EC0BD0" w:rsidRDefault="00EC0BD0" w:rsidP="00572AB3">
            <w:pPr>
              <w:jc w:val="center"/>
            </w:pPr>
            <w:r>
              <w:t>5</w:t>
            </w:r>
          </w:p>
        </w:tc>
        <w:tc>
          <w:tcPr>
            <w:tcW w:w="8028" w:type="dxa"/>
          </w:tcPr>
          <w:p w14:paraId="7B8DD501" w14:textId="77777777"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14:paraId="0B318A6B" w14:textId="77777777" w:rsidR="00EC0BD0" w:rsidRDefault="00EC0BD0" w:rsidP="00572AB3">
            <w:pPr>
              <w:autoSpaceDE w:val="0"/>
              <w:autoSpaceDN w:val="0"/>
              <w:adjustRightInd w:val="0"/>
              <w:spacing w:line="288" w:lineRule="auto"/>
              <w:rPr>
                <w:rFonts w:cs="Arial"/>
                <w:color w:val="000000"/>
              </w:rPr>
            </w:pPr>
          </w:p>
          <w:p w14:paraId="0697D283" w14:textId="77777777"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‘In Review FM’ to ‘In Review CCRA’  and no further actions on that observation are available</w:t>
            </w:r>
          </w:p>
          <w:p w14:paraId="0973A271" w14:textId="77777777" w:rsidR="00EC0BD0" w:rsidRDefault="00EC0BD0" w:rsidP="00572AB3">
            <w:pPr>
              <w:autoSpaceDE w:val="0"/>
              <w:autoSpaceDN w:val="0"/>
              <w:adjustRightInd w:val="0"/>
              <w:spacing w:line="288" w:lineRule="auto"/>
              <w:rPr>
                <w:rFonts w:cs="Arial"/>
                <w:color w:val="000000"/>
              </w:rPr>
            </w:pPr>
          </w:p>
          <w:p w14:paraId="342B7B07" w14:textId="77777777" w:rsidR="00EC0BD0" w:rsidRDefault="00EC0BD0" w:rsidP="00572AB3">
            <w:pPr>
              <w:autoSpaceDE w:val="0"/>
              <w:autoSpaceDN w:val="0"/>
              <w:adjustRightInd w:val="0"/>
              <w:spacing w:line="288" w:lineRule="auto"/>
              <w:rPr>
                <w:rFonts w:cs="Arial"/>
                <w:color w:val="000000"/>
              </w:rPr>
            </w:pPr>
          </w:p>
          <w:p w14:paraId="031B9B4E" w14:textId="77777777" w:rsidR="00EC0BD0" w:rsidRDefault="00EC0BD0" w:rsidP="00572AB3"/>
        </w:tc>
      </w:tr>
    </w:tbl>
    <w:p w14:paraId="099EDE30" w14:textId="77777777" w:rsidR="00EC0BD0" w:rsidRDefault="00EC0BD0" w:rsidP="00EC0BD0">
      <w:pPr>
        <w:pStyle w:val="BodyText"/>
        <w:rPr>
          <w:lang w:eastAsia="x-none"/>
        </w:rPr>
      </w:pPr>
    </w:p>
    <w:p w14:paraId="2EBE8D8A" w14:textId="77777777" w:rsidR="00EC0BD0" w:rsidRDefault="00EC0BD0" w:rsidP="00EC0BD0">
      <w:pPr>
        <w:pStyle w:val="BodyText"/>
        <w:rPr>
          <w:lang w:eastAsia="x-none"/>
        </w:rPr>
      </w:pPr>
      <w:proofErr w:type="spellStart"/>
      <w:r w:rsidRPr="00155FEE">
        <w:rPr>
          <w:lang w:eastAsia="x-none"/>
        </w:rPr>
        <w:lastRenderedPageBreak/>
        <w:t>Seq</w:t>
      </w:r>
      <w:proofErr w:type="spellEnd"/>
      <w:r w:rsidRPr="00155FEE">
        <w:rPr>
          <w:lang w:eastAsia="x-none"/>
        </w:rPr>
        <w:t xml:space="preserve"> Diagram for FM to Enter Site Decision No</w:t>
      </w:r>
    </w:p>
    <w:p w14:paraId="5F48A027" w14:textId="77777777" w:rsidR="00EC0BD0" w:rsidRDefault="00EC0BD0" w:rsidP="00EC0BD0">
      <w:pPr>
        <w:pStyle w:val="BodyText"/>
      </w:pPr>
      <w:r>
        <w:object w:dxaOrig="27857" w:dyaOrig="18707" w14:anchorId="07DD51AD">
          <v:shape id="_x0000_i1072" type="#_x0000_t75" style="width:468pt;height:314.5pt" o:ole="">
            <v:imagedata r:id="rId113" o:title=""/>
          </v:shape>
          <o:OLEObject Type="Embed" ProgID="Visio.Drawing.11" ShapeID="_x0000_i1072" DrawAspect="Content" ObjectID="_1450521388" r:id="rId114"/>
        </w:object>
      </w:r>
    </w:p>
    <w:p w14:paraId="0034DAC7"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4CCD9BBD" w14:textId="77777777" w:rsidTr="00572AB3">
        <w:tc>
          <w:tcPr>
            <w:tcW w:w="1548" w:type="dxa"/>
          </w:tcPr>
          <w:p w14:paraId="06B9B945" w14:textId="77777777" w:rsidR="00EC0BD0" w:rsidRDefault="00EC0BD0" w:rsidP="00572AB3">
            <w:r>
              <w:t>Sequence No.</w:t>
            </w:r>
          </w:p>
        </w:tc>
        <w:tc>
          <w:tcPr>
            <w:tcW w:w="8028" w:type="dxa"/>
          </w:tcPr>
          <w:p w14:paraId="1E054FA8" w14:textId="77777777" w:rsidR="00EC0BD0" w:rsidRDefault="00EC0BD0" w:rsidP="00572AB3">
            <w:r>
              <w:t>Action</w:t>
            </w:r>
          </w:p>
        </w:tc>
      </w:tr>
      <w:tr w:rsidR="00EC0BD0" w14:paraId="6B983878" w14:textId="77777777" w:rsidTr="00572AB3">
        <w:tc>
          <w:tcPr>
            <w:tcW w:w="1548" w:type="dxa"/>
          </w:tcPr>
          <w:p w14:paraId="06DC89B4" w14:textId="77777777" w:rsidR="00EC0BD0" w:rsidRDefault="00EC0BD0" w:rsidP="00572AB3">
            <w:pPr>
              <w:jc w:val="center"/>
            </w:pPr>
            <w:r>
              <w:t>1</w:t>
            </w:r>
          </w:p>
        </w:tc>
        <w:tc>
          <w:tcPr>
            <w:tcW w:w="8028" w:type="dxa"/>
          </w:tcPr>
          <w:p w14:paraId="559B66B3"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45BFD697" w14:textId="77777777" w:rsidR="00EC0BD0" w:rsidRDefault="00EC0BD0" w:rsidP="00572AB3"/>
        </w:tc>
      </w:tr>
      <w:tr w:rsidR="00EC0BD0" w14:paraId="300E19CE" w14:textId="77777777" w:rsidTr="00572AB3">
        <w:tc>
          <w:tcPr>
            <w:tcW w:w="1548" w:type="dxa"/>
          </w:tcPr>
          <w:p w14:paraId="49BB36B9" w14:textId="77777777" w:rsidR="00EC0BD0" w:rsidRDefault="00EC0BD0" w:rsidP="00572AB3">
            <w:pPr>
              <w:jc w:val="center"/>
            </w:pPr>
            <w:r>
              <w:t>2</w:t>
            </w:r>
          </w:p>
        </w:tc>
        <w:tc>
          <w:tcPr>
            <w:tcW w:w="8028" w:type="dxa"/>
          </w:tcPr>
          <w:p w14:paraId="2E2F3D09"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65455656" w14:textId="77777777" w:rsidR="00EC0BD0" w:rsidRDefault="00EC0BD0" w:rsidP="00572AB3"/>
        </w:tc>
      </w:tr>
      <w:tr w:rsidR="00EC0BD0" w14:paraId="0FBDFB17" w14:textId="77777777" w:rsidTr="00572AB3">
        <w:tc>
          <w:tcPr>
            <w:tcW w:w="1548" w:type="dxa"/>
          </w:tcPr>
          <w:p w14:paraId="2800B147" w14:textId="77777777" w:rsidR="00EC0BD0" w:rsidRDefault="00EC0BD0" w:rsidP="00572AB3">
            <w:pPr>
              <w:jc w:val="center"/>
            </w:pPr>
            <w:r>
              <w:t>3</w:t>
            </w:r>
          </w:p>
        </w:tc>
        <w:tc>
          <w:tcPr>
            <w:tcW w:w="8028" w:type="dxa"/>
          </w:tcPr>
          <w:p w14:paraId="3D9DC889" w14:textId="77777777"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14:paraId="6922FE24" w14:textId="77777777" w:rsidR="00EC0BD0" w:rsidRDefault="00EC0BD0" w:rsidP="00572AB3">
            <w:pPr>
              <w:autoSpaceDE w:val="0"/>
              <w:autoSpaceDN w:val="0"/>
              <w:adjustRightInd w:val="0"/>
              <w:spacing w:line="288" w:lineRule="auto"/>
              <w:rPr>
                <w:rFonts w:cs="Arial"/>
                <w:color w:val="000000"/>
              </w:rPr>
            </w:pPr>
          </w:p>
          <w:p w14:paraId="7E7CAB21" w14:textId="77777777" w:rsidR="00EC0BD0" w:rsidRDefault="00EC0BD0" w:rsidP="00572AB3"/>
        </w:tc>
      </w:tr>
      <w:tr w:rsidR="00EC0BD0" w14:paraId="70B4315A" w14:textId="77777777" w:rsidTr="00572AB3">
        <w:tc>
          <w:tcPr>
            <w:tcW w:w="1548" w:type="dxa"/>
          </w:tcPr>
          <w:p w14:paraId="06565CA1" w14:textId="77777777" w:rsidR="00EC0BD0" w:rsidRDefault="00EC0BD0" w:rsidP="00572AB3">
            <w:pPr>
              <w:jc w:val="center"/>
            </w:pPr>
            <w:r>
              <w:t>4.1</w:t>
            </w:r>
          </w:p>
        </w:tc>
        <w:tc>
          <w:tcPr>
            <w:tcW w:w="8028" w:type="dxa"/>
          </w:tcPr>
          <w:p w14:paraId="3A2C339A"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1. Select Approved = No </w:t>
            </w:r>
          </w:p>
          <w:p w14:paraId="4CC46DBE" w14:textId="77777777" w:rsidR="00EC0BD0" w:rsidRDefault="00EC0BD0" w:rsidP="00572AB3">
            <w:pPr>
              <w:autoSpaceDE w:val="0"/>
              <w:autoSpaceDN w:val="0"/>
              <w:adjustRightInd w:val="0"/>
              <w:spacing w:line="288" w:lineRule="auto"/>
              <w:rPr>
                <w:rFonts w:cs="Arial"/>
                <w:color w:val="000000"/>
              </w:rPr>
            </w:pPr>
            <w:r>
              <w:rPr>
                <w:rFonts w:cs="Arial"/>
                <w:color w:val="000000"/>
              </w:rPr>
              <w:t>2) Enter Reason from Drop Down list (Multiple reasons can be selected)</w:t>
            </w:r>
          </w:p>
          <w:p w14:paraId="26B2E0DA" w14:textId="77777777" w:rsidR="00EC0BD0" w:rsidRDefault="00EC0BD0" w:rsidP="00572AB3">
            <w:pPr>
              <w:autoSpaceDE w:val="0"/>
              <w:autoSpaceDN w:val="0"/>
              <w:adjustRightInd w:val="0"/>
              <w:spacing w:line="288" w:lineRule="auto"/>
              <w:rPr>
                <w:rFonts w:cs="Arial"/>
                <w:color w:val="000000"/>
              </w:rPr>
            </w:pPr>
            <w:r>
              <w:rPr>
                <w:rFonts w:cs="Arial"/>
                <w:color w:val="000000"/>
              </w:rPr>
              <w:t>3) Enter MANDATORY comment</w:t>
            </w:r>
          </w:p>
          <w:p w14:paraId="3768C1F8"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4) Enter MANDATORY Action Plan (My VR # and expected completion date). If there are multiple </w:t>
            </w:r>
            <w:proofErr w:type="spellStart"/>
            <w:r>
              <w:rPr>
                <w:rFonts w:cs="Arial"/>
                <w:color w:val="000000"/>
              </w:rPr>
              <w:t>MyVR</w:t>
            </w:r>
            <w:proofErr w:type="spellEnd"/>
            <w:r>
              <w:rPr>
                <w:rFonts w:cs="Arial"/>
                <w:color w:val="000000"/>
              </w:rPr>
              <w:t xml:space="preserve"> #s click on the Enter Action Plan button for each </w:t>
            </w:r>
            <w:proofErr w:type="spellStart"/>
            <w:r>
              <w:rPr>
                <w:rFonts w:cs="Arial"/>
                <w:color w:val="000000"/>
              </w:rPr>
              <w:t>MyVR</w:t>
            </w:r>
            <w:proofErr w:type="spellEnd"/>
            <w:r>
              <w:rPr>
                <w:rFonts w:cs="Arial"/>
                <w:color w:val="000000"/>
              </w:rPr>
              <w:t xml:space="preserve"> # that needs to be entered</w:t>
            </w:r>
          </w:p>
          <w:p w14:paraId="48E61877" w14:textId="77777777" w:rsidR="00EC0BD0" w:rsidRDefault="00EC0BD0" w:rsidP="00572AB3">
            <w:pPr>
              <w:autoSpaceDE w:val="0"/>
              <w:autoSpaceDN w:val="0"/>
              <w:adjustRightInd w:val="0"/>
              <w:spacing w:line="288" w:lineRule="auto"/>
              <w:rPr>
                <w:rFonts w:cs="Arial"/>
                <w:color w:val="000000"/>
              </w:rPr>
            </w:pPr>
            <w:r>
              <w:rPr>
                <w:rFonts w:cs="Arial"/>
                <w:color w:val="000000"/>
              </w:rPr>
              <w:t>5) Press Submit</w:t>
            </w:r>
          </w:p>
          <w:p w14:paraId="3E45711C" w14:textId="77777777" w:rsidR="00EC0BD0" w:rsidRDefault="00EC0BD0" w:rsidP="00572AB3">
            <w:pPr>
              <w:autoSpaceDE w:val="0"/>
              <w:autoSpaceDN w:val="0"/>
              <w:adjustRightInd w:val="0"/>
              <w:spacing w:line="288" w:lineRule="auto"/>
              <w:rPr>
                <w:rFonts w:cs="Arial"/>
                <w:color w:val="000000"/>
              </w:rPr>
            </w:pPr>
          </w:p>
          <w:p w14:paraId="09111DE3" w14:textId="77777777" w:rsidR="00EC0BD0" w:rsidRDefault="00EC0BD0" w:rsidP="00572AB3"/>
        </w:tc>
      </w:tr>
      <w:tr w:rsidR="00EC0BD0" w14:paraId="521C21A2" w14:textId="77777777" w:rsidTr="00572AB3">
        <w:tc>
          <w:tcPr>
            <w:tcW w:w="1548" w:type="dxa"/>
          </w:tcPr>
          <w:p w14:paraId="4BD64A1F" w14:textId="77777777" w:rsidR="00EC0BD0" w:rsidRDefault="00EC0BD0" w:rsidP="00572AB3">
            <w:pPr>
              <w:jc w:val="center"/>
            </w:pPr>
            <w:r>
              <w:t>4.2</w:t>
            </w:r>
          </w:p>
        </w:tc>
        <w:tc>
          <w:tcPr>
            <w:tcW w:w="8028" w:type="dxa"/>
          </w:tcPr>
          <w:p w14:paraId="76E66DFC"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01165DE1" w14:textId="77777777" w:rsidR="00EC0BD0" w:rsidRDefault="00EC0BD0" w:rsidP="00572AB3"/>
        </w:tc>
      </w:tr>
      <w:tr w:rsidR="00EC0BD0" w14:paraId="61BDCE26" w14:textId="77777777" w:rsidTr="00572AB3">
        <w:tc>
          <w:tcPr>
            <w:tcW w:w="1548" w:type="dxa"/>
          </w:tcPr>
          <w:p w14:paraId="1C4313BB" w14:textId="77777777" w:rsidR="00EC0BD0" w:rsidRDefault="00EC0BD0" w:rsidP="00572AB3">
            <w:pPr>
              <w:jc w:val="center"/>
            </w:pPr>
            <w:r>
              <w:lastRenderedPageBreak/>
              <w:t>5</w:t>
            </w:r>
          </w:p>
        </w:tc>
        <w:tc>
          <w:tcPr>
            <w:tcW w:w="8028" w:type="dxa"/>
          </w:tcPr>
          <w:p w14:paraId="54589DA3" w14:textId="77777777"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14:paraId="66A45299" w14:textId="77777777" w:rsidR="00EC0BD0" w:rsidRDefault="00EC0BD0" w:rsidP="00572AB3">
            <w:pPr>
              <w:autoSpaceDE w:val="0"/>
              <w:autoSpaceDN w:val="0"/>
              <w:adjustRightInd w:val="0"/>
              <w:spacing w:line="288" w:lineRule="auto"/>
              <w:rPr>
                <w:rFonts w:cs="Arial"/>
                <w:color w:val="000000"/>
              </w:rPr>
            </w:pPr>
          </w:p>
          <w:p w14:paraId="4901B65C" w14:textId="77777777" w:rsidR="00EC0BD0" w:rsidRDefault="00EC0BD0" w:rsidP="00572AB3"/>
        </w:tc>
      </w:tr>
      <w:tr w:rsidR="00EC0BD0" w14:paraId="4AF1BEDD" w14:textId="77777777" w:rsidTr="00572AB3">
        <w:tc>
          <w:tcPr>
            <w:tcW w:w="1548" w:type="dxa"/>
          </w:tcPr>
          <w:p w14:paraId="499A62C4" w14:textId="77777777" w:rsidR="00EC0BD0" w:rsidRDefault="00EC0BD0" w:rsidP="00572AB3">
            <w:pPr>
              <w:jc w:val="center"/>
            </w:pPr>
            <w:r>
              <w:t>6</w:t>
            </w:r>
          </w:p>
        </w:tc>
        <w:tc>
          <w:tcPr>
            <w:tcW w:w="8028" w:type="dxa"/>
          </w:tcPr>
          <w:p w14:paraId="42CBE6AC"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235D3CC9" w14:textId="77777777" w:rsidR="00EC0BD0" w:rsidRDefault="00EC0BD0" w:rsidP="00572AB3"/>
        </w:tc>
      </w:tr>
    </w:tbl>
    <w:p w14:paraId="373407F1" w14:textId="77777777" w:rsidR="00EC0BD0" w:rsidRDefault="00EC0BD0" w:rsidP="00EC0BD0">
      <w:pPr>
        <w:pStyle w:val="BodyText"/>
        <w:rPr>
          <w:lang w:eastAsia="x-none"/>
        </w:rPr>
      </w:pPr>
    </w:p>
    <w:p w14:paraId="6221725A" w14:textId="77777777" w:rsidR="00EC0BD0" w:rsidRDefault="00EC0BD0" w:rsidP="00EC0BD0">
      <w:pPr>
        <w:pStyle w:val="BodyText"/>
        <w:rPr>
          <w:lang w:eastAsia="x-none"/>
        </w:rPr>
      </w:pPr>
      <w:proofErr w:type="spellStart"/>
      <w:r w:rsidRPr="00083AAE">
        <w:rPr>
          <w:lang w:eastAsia="x-none"/>
        </w:rPr>
        <w:t>Seq</w:t>
      </w:r>
      <w:proofErr w:type="spellEnd"/>
      <w:r w:rsidRPr="00083AAE">
        <w:rPr>
          <w:lang w:eastAsia="x-none"/>
        </w:rPr>
        <w:t xml:space="preserve"> Diagram for FM to Enter Site Decision Yes</w:t>
      </w:r>
    </w:p>
    <w:p w14:paraId="382CE3AD" w14:textId="77777777" w:rsidR="00EC0BD0" w:rsidRDefault="00EC0BD0" w:rsidP="00EC0BD0">
      <w:pPr>
        <w:pStyle w:val="BodyText"/>
      </w:pPr>
      <w:r>
        <w:object w:dxaOrig="25507" w:dyaOrig="12906" w14:anchorId="50931F15">
          <v:shape id="_x0000_i1073" type="#_x0000_t75" style="width:467pt;height:236pt" o:ole="">
            <v:imagedata r:id="rId115" o:title=""/>
          </v:shape>
          <o:OLEObject Type="Embed" ProgID="Visio.Drawing.11" ShapeID="_x0000_i1073" DrawAspect="Content" ObjectID="_1450521389" r:id="rId116"/>
        </w:object>
      </w:r>
    </w:p>
    <w:p w14:paraId="2D273CCA" w14:textId="77777777" w:rsidR="00EC0BD0" w:rsidRDefault="00EC0BD0" w:rsidP="00EC0BD0">
      <w:r>
        <w:t xml:space="preserve">Sequence table </w:t>
      </w:r>
      <w:proofErr w:type="gramStart"/>
      <w:r>
        <w:t>for</w:t>
      </w:r>
      <w:r w:rsidRPr="008A2E00">
        <w:t xml:space="preserve"> </w:t>
      </w:r>
      <w:r>
        <w:t xml:space="preserve"> </w:t>
      </w:r>
      <w:proofErr w:type="spellStart"/>
      <w:r w:rsidRPr="00B472DD">
        <w:t>Seq</w:t>
      </w:r>
      <w:proofErr w:type="spellEnd"/>
      <w:proofErr w:type="gramEnd"/>
      <w:r w:rsidRPr="00B472DD">
        <w:t xml:space="preserve"> Diagram for FM to Enter Site Decision Yes</w:t>
      </w:r>
    </w:p>
    <w:tbl>
      <w:tblPr>
        <w:tblStyle w:val="TableGrid"/>
        <w:tblW w:w="0" w:type="auto"/>
        <w:tblLook w:val="04A0" w:firstRow="1" w:lastRow="0" w:firstColumn="1" w:lastColumn="0" w:noHBand="0" w:noVBand="1"/>
      </w:tblPr>
      <w:tblGrid>
        <w:gridCol w:w="1548"/>
        <w:gridCol w:w="8028"/>
      </w:tblGrid>
      <w:tr w:rsidR="00EC0BD0" w14:paraId="509F2D9B" w14:textId="77777777" w:rsidTr="00572AB3">
        <w:tc>
          <w:tcPr>
            <w:tcW w:w="1548" w:type="dxa"/>
          </w:tcPr>
          <w:p w14:paraId="5553DC29" w14:textId="77777777" w:rsidR="00EC0BD0" w:rsidRDefault="00EC0BD0" w:rsidP="00572AB3">
            <w:r>
              <w:t>Sequence No.</w:t>
            </w:r>
          </w:p>
        </w:tc>
        <w:tc>
          <w:tcPr>
            <w:tcW w:w="8028" w:type="dxa"/>
          </w:tcPr>
          <w:p w14:paraId="0D31F560" w14:textId="77777777" w:rsidR="00EC0BD0" w:rsidRDefault="00EC0BD0" w:rsidP="00572AB3">
            <w:r>
              <w:t>Action</w:t>
            </w:r>
          </w:p>
        </w:tc>
      </w:tr>
      <w:tr w:rsidR="00EC0BD0" w14:paraId="2D7571C4" w14:textId="77777777" w:rsidTr="00572AB3">
        <w:tc>
          <w:tcPr>
            <w:tcW w:w="1548" w:type="dxa"/>
          </w:tcPr>
          <w:p w14:paraId="05A562F6" w14:textId="77777777" w:rsidR="00EC0BD0" w:rsidRDefault="00EC0BD0" w:rsidP="00572AB3">
            <w:pPr>
              <w:jc w:val="center"/>
            </w:pPr>
            <w:r>
              <w:t>1</w:t>
            </w:r>
          </w:p>
        </w:tc>
        <w:tc>
          <w:tcPr>
            <w:tcW w:w="8028" w:type="dxa"/>
          </w:tcPr>
          <w:p w14:paraId="34D22E11"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E3E0C93" w14:textId="77777777" w:rsidR="00EC0BD0" w:rsidRDefault="00EC0BD0" w:rsidP="00572AB3"/>
        </w:tc>
      </w:tr>
      <w:tr w:rsidR="00EC0BD0" w14:paraId="25DCFE0F" w14:textId="77777777" w:rsidTr="00572AB3">
        <w:tc>
          <w:tcPr>
            <w:tcW w:w="1548" w:type="dxa"/>
          </w:tcPr>
          <w:p w14:paraId="0D9A4A8B" w14:textId="77777777" w:rsidR="00EC0BD0" w:rsidRDefault="00EC0BD0" w:rsidP="00572AB3">
            <w:pPr>
              <w:jc w:val="center"/>
            </w:pPr>
            <w:r>
              <w:t>2</w:t>
            </w:r>
          </w:p>
        </w:tc>
        <w:tc>
          <w:tcPr>
            <w:tcW w:w="8028" w:type="dxa"/>
          </w:tcPr>
          <w:p w14:paraId="732A5DE8"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3B617BF3" w14:textId="77777777" w:rsidR="00EC0BD0" w:rsidRDefault="00EC0BD0" w:rsidP="00572AB3"/>
        </w:tc>
      </w:tr>
      <w:tr w:rsidR="00EC0BD0" w14:paraId="5429381E" w14:textId="77777777" w:rsidTr="00572AB3">
        <w:tc>
          <w:tcPr>
            <w:tcW w:w="1548" w:type="dxa"/>
          </w:tcPr>
          <w:p w14:paraId="2A0B44B1" w14:textId="77777777" w:rsidR="00EC0BD0" w:rsidRDefault="00EC0BD0" w:rsidP="00572AB3">
            <w:pPr>
              <w:jc w:val="center"/>
            </w:pPr>
            <w:r>
              <w:t>3</w:t>
            </w:r>
          </w:p>
        </w:tc>
        <w:tc>
          <w:tcPr>
            <w:tcW w:w="8028" w:type="dxa"/>
          </w:tcPr>
          <w:p w14:paraId="0D56F978" w14:textId="77777777"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14:paraId="5CAD28CA" w14:textId="77777777" w:rsidR="00EC0BD0" w:rsidRDefault="00EC0BD0" w:rsidP="00572AB3">
            <w:pPr>
              <w:autoSpaceDE w:val="0"/>
              <w:autoSpaceDN w:val="0"/>
              <w:adjustRightInd w:val="0"/>
              <w:spacing w:line="288" w:lineRule="auto"/>
              <w:rPr>
                <w:rFonts w:cs="Arial"/>
                <w:color w:val="000000"/>
              </w:rPr>
            </w:pPr>
          </w:p>
          <w:p w14:paraId="7A02B00F" w14:textId="77777777" w:rsidR="00EC0BD0" w:rsidRDefault="00EC0BD0" w:rsidP="00572AB3"/>
        </w:tc>
      </w:tr>
      <w:tr w:rsidR="00EC0BD0" w14:paraId="46213F0A" w14:textId="77777777" w:rsidTr="00572AB3">
        <w:tc>
          <w:tcPr>
            <w:tcW w:w="1548" w:type="dxa"/>
          </w:tcPr>
          <w:p w14:paraId="4C5ABCBA" w14:textId="77777777" w:rsidR="00EC0BD0" w:rsidRDefault="00EC0BD0" w:rsidP="00572AB3">
            <w:pPr>
              <w:jc w:val="center"/>
            </w:pPr>
            <w:r>
              <w:t>4.1</w:t>
            </w:r>
          </w:p>
        </w:tc>
        <w:tc>
          <w:tcPr>
            <w:tcW w:w="8028" w:type="dxa"/>
          </w:tcPr>
          <w:p w14:paraId="5006FFA4" w14:textId="77777777" w:rsidR="00EC0BD0" w:rsidRDefault="00EC0BD0" w:rsidP="00572AB3">
            <w:pPr>
              <w:autoSpaceDE w:val="0"/>
              <w:autoSpaceDN w:val="0"/>
              <w:adjustRightInd w:val="0"/>
              <w:spacing w:line="288" w:lineRule="auto"/>
              <w:rPr>
                <w:rFonts w:cs="Arial"/>
                <w:color w:val="000000"/>
              </w:rPr>
            </w:pPr>
            <w:r>
              <w:rPr>
                <w:rFonts w:cs="Arial"/>
                <w:color w:val="000000"/>
              </w:rPr>
              <w:t>Select Approved = Yes and Enter Comments.</w:t>
            </w:r>
          </w:p>
          <w:p w14:paraId="378A08C6" w14:textId="77777777" w:rsidR="00EC0BD0" w:rsidRDefault="00EC0BD0" w:rsidP="00572AB3">
            <w:pPr>
              <w:autoSpaceDE w:val="0"/>
              <w:autoSpaceDN w:val="0"/>
              <w:adjustRightInd w:val="0"/>
              <w:spacing w:line="288" w:lineRule="auto"/>
              <w:rPr>
                <w:rFonts w:cs="Arial"/>
                <w:color w:val="000000"/>
              </w:rPr>
            </w:pPr>
            <w:r>
              <w:rPr>
                <w:rFonts w:cs="Arial"/>
                <w:color w:val="000000"/>
              </w:rPr>
              <w:t>Press ‘Submit’ to submit the decision or press ‘Save as Draft’ to save the decision for further editing</w:t>
            </w:r>
          </w:p>
          <w:p w14:paraId="457F77BC" w14:textId="77777777" w:rsidR="00EC0BD0" w:rsidRDefault="00EC0BD0" w:rsidP="00572AB3"/>
        </w:tc>
      </w:tr>
      <w:tr w:rsidR="00EC0BD0" w14:paraId="06F802F2" w14:textId="77777777" w:rsidTr="00572AB3">
        <w:tc>
          <w:tcPr>
            <w:tcW w:w="1548" w:type="dxa"/>
          </w:tcPr>
          <w:p w14:paraId="047C3103" w14:textId="77777777" w:rsidR="00EC0BD0" w:rsidRDefault="00EC0BD0" w:rsidP="00572AB3">
            <w:pPr>
              <w:jc w:val="center"/>
            </w:pPr>
            <w:r>
              <w:t>4.2</w:t>
            </w:r>
          </w:p>
        </w:tc>
        <w:tc>
          <w:tcPr>
            <w:tcW w:w="8028" w:type="dxa"/>
          </w:tcPr>
          <w:p w14:paraId="2B70F36B"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2737139C" w14:textId="77777777" w:rsidR="00EC0BD0" w:rsidRDefault="00EC0BD0" w:rsidP="00572AB3"/>
        </w:tc>
      </w:tr>
      <w:tr w:rsidR="00EC0BD0" w14:paraId="1F04F759" w14:textId="77777777" w:rsidTr="00572AB3">
        <w:tc>
          <w:tcPr>
            <w:tcW w:w="1548" w:type="dxa"/>
          </w:tcPr>
          <w:p w14:paraId="7395A506" w14:textId="77777777" w:rsidR="00EC0BD0" w:rsidRDefault="00EC0BD0" w:rsidP="00572AB3">
            <w:pPr>
              <w:jc w:val="center"/>
            </w:pPr>
            <w:r>
              <w:t>5</w:t>
            </w:r>
          </w:p>
        </w:tc>
        <w:tc>
          <w:tcPr>
            <w:tcW w:w="8028" w:type="dxa"/>
          </w:tcPr>
          <w:p w14:paraId="4EE8D057" w14:textId="77777777"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14:paraId="548D6881" w14:textId="77777777" w:rsidR="00EC0BD0" w:rsidRDefault="00EC0BD0" w:rsidP="00572AB3">
            <w:pPr>
              <w:autoSpaceDE w:val="0"/>
              <w:autoSpaceDN w:val="0"/>
              <w:adjustRightInd w:val="0"/>
              <w:spacing w:line="288" w:lineRule="auto"/>
              <w:rPr>
                <w:rFonts w:cs="Arial"/>
                <w:color w:val="000000"/>
              </w:rPr>
            </w:pPr>
          </w:p>
          <w:p w14:paraId="4FEF00F8" w14:textId="77777777" w:rsidR="00EC0BD0" w:rsidRDefault="00EC0BD0" w:rsidP="00572AB3"/>
        </w:tc>
      </w:tr>
      <w:tr w:rsidR="00EC0BD0" w14:paraId="24416535" w14:textId="77777777" w:rsidTr="00572AB3">
        <w:tc>
          <w:tcPr>
            <w:tcW w:w="1548" w:type="dxa"/>
          </w:tcPr>
          <w:p w14:paraId="1C91CF3A" w14:textId="77777777" w:rsidR="00EC0BD0" w:rsidRDefault="00EC0BD0" w:rsidP="00572AB3">
            <w:pPr>
              <w:jc w:val="center"/>
            </w:pPr>
            <w:r>
              <w:t>6</w:t>
            </w:r>
          </w:p>
        </w:tc>
        <w:tc>
          <w:tcPr>
            <w:tcW w:w="8028" w:type="dxa"/>
          </w:tcPr>
          <w:p w14:paraId="20C798E6" w14:textId="77777777" w:rsidR="00EC0BD0" w:rsidRPr="00077C5E" w:rsidRDefault="00EC0BD0" w:rsidP="00077C5E">
            <w:pPr>
              <w:autoSpaceDE w:val="0"/>
              <w:autoSpaceDN w:val="0"/>
              <w:adjustRightInd w:val="0"/>
              <w:spacing w:line="288" w:lineRule="auto"/>
              <w:rPr>
                <w:rFonts w:cs="Arial"/>
                <w:color w:val="000000"/>
              </w:rPr>
            </w:pPr>
            <w:r>
              <w:rPr>
                <w:rFonts w:cs="Arial"/>
                <w:color w:val="000000"/>
              </w:rPr>
              <w:t>Press ‘Cancel’ to return to previous page</w:t>
            </w:r>
          </w:p>
        </w:tc>
      </w:tr>
    </w:tbl>
    <w:p w14:paraId="7BD457D3" w14:textId="77777777" w:rsidR="00EC0BD0" w:rsidRPr="00DC0C6E" w:rsidRDefault="00EC0BD0" w:rsidP="00EC0BD0">
      <w:pPr>
        <w:pStyle w:val="BodyText"/>
        <w:rPr>
          <w:lang w:eastAsia="x-none"/>
        </w:rPr>
      </w:pPr>
    </w:p>
    <w:p w14:paraId="1C3A34FD"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Component Description</w:t>
      </w:r>
    </w:p>
    <w:p w14:paraId="000F80CA" w14:textId="77777777" w:rsidR="00EC0BD0" w:rsidRPr="00282AD1" w:rsidRDefault="00EC0BD0" w:rsidP="00EC0BD0">
      <w:pPr>
        <w:pStyle w:val="BodyText"/>
        <w:rPr>
          <w:color w:val="1F497D" w:themeColor="text2"/>
          <w:lang w:eastAsia="x-none"/>
        </w:rPr>
      </w:pPr>
      <w:r>
        <w:rPr>
          <w:color w:val="1F497D" w:themeColor="text2"/>
          <w:lang w:eastAsia="x-none"/>
        </w:rPr>
        <w:object w:dxaOrig="1550" w:dyaOrig="991" w14:anchorId="371C532B">
          <v:shape id="_x0000_i1074" type="#_x0000_t75" style="width:77.5pt;height:49.5pt" o:ole="">
            <v:imagedata r:id="rId117" o:title=""/>
          </v:shape>
          <o:OLEObject Type="Embed" ProgID="Word.Document.12" ShapeID="_x0000_i1074" DrawAspect="Icon" ObjectID="_1450521390" r:id="rId118">
            <o:FieldCodes>\s</o:FieldCodes>
          </o:OLEObject>
        </w:object>
      </w:r>
    </w:p>
    <w:p w14:paraId="6DCC85AB" w14:textId="77777777" w:rsidR="00EC0BD0" w:rsidRDefault="00EC0BD0" w:rsidP="00EC0BD0">
      <w:pPr>
        <w:pStyle w:val="Heading4"/>
        <w:ind w:left="360"/>
        <w:rPr>
          <w:lang w:val="en-US"/>
        </w:rPr>
      </w:pPr>
      <w:r w:rsidRPr="00282AD1">
        <w:t>Service A</w:t>
      </w:r>
      <w:r>
        <w:t>PIs</w:t>
      </w:r>
    </w:p>
    <w:p w14:paraId="5A30EB7B" w14:textId="77777777" w:rsidR="00EC0BD0" w:rsidRPr="00D83E4A" w:rsidRDefault="00EC0BD0" w:rsidP="00EC0BD0">
      <w:pPr>
        <w:pStyle w:val="BodyText"/>
        <w:rPr>
          <w:lang w:eastAsia="x-none"/>
        </w:rPr>
      </w:pPr>
      <w:r>
        <w:rPr>
          <w:lang w:eastAsia="x-none"/>
        </w:rPr>
        <w:t>This system uses no external service.</w:t>
      </w:r>
    </w:p>
    <w:p w14:paraId="21C6A6A0" w14:textId="77777777" w:rsidR="00EC0BD0" w:rsidRDefault="00EC0BD0" w:rsidP="00EC0BD0">
      <w:pPr>
        <w:pStyle w:val="Heading4"/>
        <w:ind w:left="360"/>
        <w:rPr>
          <w:lang w:val="en-US"/>
        </w:rPr>
      </w:pPr>
      <w:r>
        <w:lastRenderedPageBreak/>
        <w:t>Database and Data Requirements</w:t>
      </w:r>
    </w:p>
    <w:p w14:paraId="5CF312E7" w14:textId="77777777" w:rsidR="00EC0BD0" w:rsidRDefault="00EC0BD0" w:rsidP="00EC0BD0">
      <w:pPr>
        <w:pStyle w:val="BodyText"/>
      </w:pPr>
      <w:r>
        <w:object w:dxaOrig="14889" w:dyaOrig="16744" w14:anchorId="54AF6E6A">
          <v:shape id="_x0000_i1075" type="#_x0000_t75" style="width:467.5pt;height:526pt" o:ole="">
            <v:imagedata r:id="rId119" o:title=""/>
          </v:shape>
          <o:OLEObject Type="Embed" ProgID="Visio.Drawing.11" ShapeID="_x0000_i1075" DrawAspect="Content" ObjectID="_1450521391" r:id="rId120"/>
        </w:object>
      </w:r>
    </w:p>
    <w:p w14:paraId="74290C65" w14:textId="77777777" w:rsidR="00EC0BD0" w:rsidRDefault="00EC0BD0" w:rsidP="00EC0BD0">
      <w:pPr>
        <w:pStyle w:val="BodyText"/>
      </w:pPr>
    </w:p>
    <w:p w14:paraId="65CD6EC8" w14:textId="77777777" w:rsidR="00EC0BD0" w:rsidRDefault="00EC0BD0" w:rsidP="00EC0BD0">
      <w:pPr>
        <w:pStyle w:val="BodyText"/>
        <w:rPr>
          <w:color w:val="1F497D" w:themeColor="text2"/>
          <w:u w:val="single"/>
        </w:rPr>
      </w:pPr>
      <w:r w:rsidRPr="00632EB2">
        <w:rPr>
          <w:color w:val="1F497D" w:themeColor="text2"/>
          <w:u w:val="single"/>
        </w:rPr>
        <w:t>Database Description</w:t>
      </w:r>
    </w:p>
    <w:p w14:paraId="151FE4AC" w14:textId="77777777" w:rsidR="00EC0BD0" w:rsidRPr="00632EB2" w:rsidRDefault="00EC0BD0" w:rsidP="00EC0BD0">
      <w:pPr>
        <w:pStyle w:val="BodyText"/>
        <w:rPr>
          <w:color w:val="000000" w:themeColor="text1"/>
          <w:lang w:eastAsia="x-none"/>
        </w:rPr>
      </w:pPr>
      <w:r>
        <w:rPr>
          <w:color w:val="000000" w:themeColor="text1"/>
        </w:rPr>
        <w:t>For data</w:t>
      </w:r>
      <w:r w:rsidR="005F3C96">
        <w:rPr>
          <w:color w:val="000000" w:themeColor="text1"/>
        </w:rPr>
        <w:t>base description refer Appendix4.</w:t>
      </w:r>
    </w:p>
    <w:p w14:paraId="03945130" w14:textId="77777777" w:rsidR="00EC0BD0" w:rsidRDefault="00EC0BD0" w:rsidP="00EC0BD0">
      <w:pPr>
        <w:pStyle w:val="Heading4"/>
        <w:ind w:left="360"/>
        <w:rPr>
          <w:lang w:val="en-US"/>
        </w:rPr>
      </w:pPr>
      <w:r>
        <w:lastRenderedPageBreak/>
        <w:t xml:space="preserve">Project Structure </w:t>
      </w:r>
    </w:p>
    <w:p w14:paraId="6BFB427A" w14:textId="77777777" w:rsidR="00EC0BD0" w:rsidRPr="0003498F" w:rsidRDefault="00EC0BD0" w:rsidP="00EC0BD0">
      <w:pPr>
        <w:pStyle w:val="BodyText"/>
        <w:rPr>
          <w:lang w:eastAsia="x-none"/>
        </w:rPr>
      </w:pPr>
      <w:r>
        <w:rPr>
          <w:lang w:eastAsia="x-none"/>
        </w:rPr>
        <w:t>For project structure refer section 4.4</w:t>
      </w:r>
    </w:p>
    <w:p w14:paraId="21322A53" w14:textId="77777777" w:rsidR="00EC0BD0" w:rsidRDefault="00EC0BD0" w:rsidP="00EC0BD0">
      <w:pPr>
        <w:pStyle w:val="Heading4"/>
        <w:ind w:left="360"/>
        <w:rPr>
          <w:lang w:val="en-US"/>
        </w:rPr>
      </w:pPr>
      <w:r>
        <w:t>Deployment/Setup Requirement</w:t>
      </w:r>
    </w:p>
    <w:p w14:paraId="1C8E6A20" w14:textId="77777777" w:rsidR="00EC0BD0" w:rsidRPr="00E2147C" w:rsidRDefault="00EC0BD0" w:rsidP="00EC0BD0">
      <w:pPr>
        <w:pStyle w:val="BodyText"/>
        <w:rPr>
          <w:lang w:eastAsia="x-none"/>
        </w:rPr>
      </w:pPr>
      <w:r>
        <w:rPr>
          <w:lang w:eastAsia="x-none"/>
        </w:rPr>
        <w:t>For deployment and setup refer section 4.3</w:t>
      </w:r>
    </w:p>
    <w:p w14:paraId="1E8A1B67" w14:textId="77777777" w:rsidR="00EC0BD0" w:rsidRDefault="00EC0BD0" w:rsidP="00EC0BD0">
      <w:pPr>
        <w:pStyle w:val="Heading4"/>
        <w:ind w:left="360"/>
        <w:rPr>
          <w:lang w:val="en-US"/>
        </w:rPr>
      </w:pPr>
      <w:r>
        <w:t>Test Guidelines</w:t>
      </w:r>
    </w:p>
    <w:p w14:paraId="334A06BA" w14:textId="77777777" w:rsidR="00EC0BD0" w:rsidRPr="00811315" w:rsidRDefault="00EC0BD0" w:rsidP="00EC0BD0">
      <w:pPr>
        <w:pStyle w:val="BodyText"/>
        <w:rPr>
          <w:lang w:eastAsia="x-none"/>
        </w:rPr>
      </w:pPr>
      <w:r>
        <w:rPr>
          <w:lang w:eastAsia="x-none"/>
        </w:rPr>
        <w:t>Cucumber framework is used to test the components.</w:t>
      </w:r>
    </w:p>
    <w:p w14:paraId="39F0CBE9" w14:textId="77777777" w:rsidR="00EC0BD0" w:rsidRDefault="00EC0BD0" w:rsidP="00EC0BD0">
      <w:pPr>
        <w:pStyle w:val="Heading4"/>
        <w:ind w:left="360"/>
        <w:rPr>
          <w:lang w:val="en-US"/>
        </w:rPr>
      </w:pPr>
      <w:r>
        <w:t>Assumptions</w:t>
      </w:r>
    </w:p>
    <w:p w14:paraId="65CB8847" w14:textId="77777777" w:rsidR="00EC0BD0" w:rsidRPr="00F36DB4" w:rsidRDefault="00EC0BD0" w:rsidP="00EC0BD0">
      <w:pPr>
        <w:pStyle w:val="BodyText"/>
        <w:rPr>
          <w:lang w:eastAsia="x-none"/>
        </w:rPr>
      </w:pPr>
      <w:r>
        <w:rPr>
          <w:lang w:eastAsia="x-none"/>
        </w:rPr>
        <w:t>No specific assumptions.</w:t>
      </w:r>
    </w:p>
    <w:p w14:paraId="4C37F571" w14:textId="77777777" w:rsidR="00EC0BD0" w:rsidRDefault="00EC0BD0" w:rsidP="00EC0BD0">
      <w:pPr>
        <w:pStyle w:val="Heading4"/>
        <w:ind w:left="360"/>
        <w:rPr>
          <w:lang w:val="en-US"/>
        </w:rPr>
      </w:pPr>
      <w:r>
        <w:t>Constraints</w:t>
      </w:r>
    </w:p>
    <w:p w14:paraId="19CFCE3D" w14:textId="77777777" w:rsidR="00EC0BD0" w:rsidRDefault="00EC0BD0" w:rsidP="00EC0BD0">
      <w:pPr>
        <w:pStyle w:val="BodyText"/>
        <w:rPr>
          <w:lang w:eastAsia="x-none"/>
        </w:rPr>
      </w:pPr>
      <w:r>
        <w:rPr>
          <w:lang w:eastAsia="x-none"/>
        </w:rPr>
        <w:t>Users involved in this system can have one of the following role.</w:t>
      </w:r>
    </w:p>
    <w:p w14:paraId="5427BA00" w14:textId="77777777" w:rsidR="00EC0BD0" w:rsidRDefault="00EC0BD0" w:rsidP="00EC0BD0">
      <w:pPr>
        <w:pStyle w:val="BodyText"/>
        <w:numPr>
          <w:ilvl w:val="0"/>
          <w:numId w:val="13"/>
        </w:numPr>
        <w:rPr>
          <w:lang w:eastAsia="x-none"/>
        </w:rPr>
      </w:pPr>
      <w:r>
        <w:rPr>
          <w:lang w:eastAsia="x-none"/>
        </w:rPr>
        <w:t>CAF Analyst</w:t>
      </w:r>
    </w:p>
    <w:p w14:paraId="1317628D" w14:textId="77777777" w:rsidR="00EC0BD0" w:rsidRDefault="00EC0BD0" w:rsidP="00EC0BD0">
      <w:pPr>
        <w:pStyle w:val="BodyText"/>
        <w:numPr>
          <w:ilvl w:val="0"/>
          <w:numId w:val="13"/>
        </w:numPr>
        <w:rPr>
          <w:lang w:eastAsia="x-none"/>
        </w:rPr>
      </w:pPr>
      <w:r>
        <w:rPr>
          <w:lang w:eastAsia="x-none"/>
        </w:rPr>
        <w:t>CCRA</w:t>
      </w:r>
    </w:p>
    <w:p w14:paraId="032C78D1" w14:textId="77777777" w:rsidR="00EC0BD0" w:rsidRPr="00F36DB4" w:rsidRDefault="00EC0BD0" w:rsidP="00EC0BD0">
      <w:pPr>
        <w:pStyle w:val="BodyText"/>
        <w:numPr>
          <w:ilvl w:val="0"/>
          <w:numId w:val="13"/>
        </w:numPr>
        <w:rPr>
          <w:lang w:eastAsia="x-none"/>
        </w:rPr>
      </w:pPr>
      <w:r>
        <w:rPr>
          <w:lang w:eastAsia="x-none"/>
        </w:rPr>
        <w:t>FM</w:t>
      </w:r>
    </w:p>
    <w:p w14:paraId="5C23A93D" w14:textId="77777777" w:rsidR="00EC0BD0" w:rsidRDefault="00EC0BD0" w:rsidP="00EC0BD0">
      <w:pPr>
        <w:pStyle w:val="Heading4"/>
        <w:ind w:left="360"/>
        <w:rPr>
          <w:lang w:val="en-US"/>
        </w:rPr>
      </w:pPr>
      <w:r>
        <w:t xml:space="preserve">Dependencies on other Subsystem </w:t>
      </w:r>
    </w:p>
    <w:p w14:paraId="5F2075A8" w14:textId="77777777" w:rsidR="00EC0BD0" w:rsidRPr="003D0F6C" w:rsidRDefault="00EC0BD0" w:rsidP="00EC0BD0">
      <w:pPr>
        <w:pStyle w:val="BodyText"/>
        <w:rPr>
          <w:lang w:eastAsia="x-none"/>
        </w:rPr>
      </w:pPr>
      <w:r>
        <w:rPr>
          <w:lang w:eastAsia="x-none"/>
        </w:rPr>
        <w:t>This system has dependency on Admin Dashboard system.</w:t>
      </w:r>
    </w:p>
    <w:p w14:paraId="7B4E9F78" w14:textId="77777777" w:rsidR="00EC0BD0" w:rsidRPr="00E6750E" w:rsidRDefault="00EC0BD0" w:rsidP="00EC0BD0">
      <w:pPr>
        <w:pStyle w:val="Heading4"/>
        <w:ind w:left="360"/>
      </w:pPr>
      <w:r w:rsidRPr="00E6750E">
        <w:t>Component Matrix</w:t>
      </w:r>
    </w:p>
    <w:tbl>
      <w:tblPr>
        <w:tblW w:w="95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2880"/>
        <w:gridCol w:w="1295"/>
        <w:gridCol w:w="850"/>
        <w:gridCol w:w="1406"/>
        <w:gridCol w:w="1217"/>
        <w:gridCol w:w="1439"/>
      </w:tblGrid>
      <w:tr w:rsidR="00EC0BD0" w:rsidRPr="000641D9" w14:paraId="6FFCE223" w14:textId="77777777" w:rsidTr="00922672">
        <w:trPr>
          <w:tblHeader/>
        </w:trPr>
        <w:tc>
          <w:tcPr>
            <w:tcW w:w="439" w:type="dxa"/>
            <w:shd w:val="clear" w:color="auto" w:fill="D1F0FF"/>
            <w:hideMark/>
          </w:tcPr>
          <w:p w14:paraId="1248BEF3" w14:textId="77777777" w:rsidR="00EC0BD0" w:rsidRPr="000641D9" w:rsidRDefault="00EC0BD0" w:rsidP="00572AB3">
            <w:pPr>
              <w:pStyle w:val="TableHeading"/>
            </w:pPr>
            <w:r w:rsidRPr="000641D9">
              <w:t>ID</w:t>
            </w:r>
          </w:p>
        </w:tc>
        <w:tc>
          <w:tcPr>
            <w:tcW w:w="2880" w:type="dxa"/>
            <w:shd w:val="clear" w:color="auto" w:fill="D1F0FF"/>
          </w:tcPr>
          <w:p w14:paraId="0BD2299A" w14:textId="77777777" w:rsidR="00EC0BD0" w:rsidRPr="000641D9" w:rsidRDefault="00EC0BD0" w:rsidP="00572AB3">
            <w:pPr>
              <w:pStyle w:val="TableHeading"/>
            </w:pPr>
            <w:r w:rsidRPr="000641D9">
              <w:t>Name of Component</w:t>
            </w:r>
          </w:p>
        </w:tc>
        <w:tc>
          <w:tcPr>
            <w:tcW w:w="1295" w:type="dxa"/>
            <w:shd w:val="clear" w:color="auto" w:fill="D1F0FF"/>
            <w:hideMark/>
          </w:tcPr>
          <w:p w14:paraId="1892AAB3" w14:textId="77777777" w:rsidR="00EC0BD0" w:rsidRPr="000641D9" w:rsidRDefault="00EC0BD0" w:rsidP="00572AB3">
            <w:pPr>
              <w:pStyle w:val="TableHeading"/>
            </w:pPr>
            <w:r w:rsidRPr="000641D9">
              <w:t>Complexity</w:t>
            </w:r>
          </w:p>
        </w:tc>
        <w:tc>
          <w:tcPr>
            <w:tcW w:w="850" w:type="dxa"/>
            <w:shd w:val="clear" w:color="auto" w:fill="D1F0FF"/>
            <w:hideMark/>
          </w:tcPr>
          <w:p w14:paraId="4DAB5FE1" w14:textId="77777777" w:rsidR="00EC0BD0" w:rsidRPr="000641D9" w:rsidRDefault="00EC0BD0" w:rsidP="00572AB3">
            <w:pPr>
              <w:pStyle w:val="TableHeading"/>
            </w:pPr>
            <w:r w:rsidRPr="000641D9">
              <w:t>Nature of Work</w:t>
            </w:r>
          </w:p>
        </w:tc>
        <w:tc>
          <w:tcPr>
            <w:tcW w:w="1406" w:type="dxa"/>
            <w:shd w:val="clear" w:color="auto" w:fill="D1F0FF"/>
          </w:tcPr>
          <w:p w14:paraId="428A2630" w14:textId="77777777" w:rsidR="00EC0BD0" w:rsidRPr="000641D9" w:rsidRDefault="00EC0BD0" w:rsidP="00572AB3">
            <w:pPr>
              <w:pStyle w:val="TableHeading"/>
            </w:pPr>
            <w:r w:rsidRPr="000641D9">
              <w:t>Dependency ID(s)</w:t>
            </w:r>
          </w:p>
        </w:tc>
        <w:tc>
          <w:tcPr>
            <w:tcW w:w="1217" w:type="dxa"/>
            <w:shd w:val="clear" w:color="auto" w:fill="D1F0FF"/>
          </w:tcPr>
          <w:p w14:paraId="48E7C50C" w14:textId="77777777" w:rsidR="00EC0BD0" w:rsidRPr="000641D9" w:rsidRDefault="00EC0BD0" w:rsidP="00572AB3">
            <w:pPr>
              <w:pStyle w:val="TableHeading"/>
            </w:pPr>
            <w:r w:rsidRPr="000641D9">
              <w:t>Dependency Type</w:t>
            </w:r>
          </w:p>
        </w:tc>
        <w:tc>
          <w:tcPr>
            <w:tcW w:w="1439" w:type="dxa"/>
            <w:shd w:val="clear" w:color="auto" w:fill="D1F0FF"/>
          </w:tcPr>
          <w:p w14:paraId="7E7F2D61" w14:textId="77777777" w:rsidR="00EC0BD0" w:rsidRPr="000641D9" w:rsidRDefault="00EC0BD0" w:rsidP="00572AB3">
            <w:pPr>
              <w:pStyle w:val="TableHeading"/>
            </w:pPr>
            <w:r w:rsidRPr="000641D9">
              <w:t>Comments</w:t>
            </w:r>
          </w:p>
        </w:tc>
      </w:tr>
      <w:tr w:rsidR="00EC0BD0" w:rsidRPr="00D7033E" w14:paraId="081E5B61" w14:textId="77777777" w:rsidTr="00922672">
        <w:tc>
          <w:tcPr>
            <w:tcW w:w="439" w:type="dxa"/>
            <w:shd w:val="clear" w:color="auto" w:fill="FFFFFF"/>
            <w:hideMark/>
          </w:tcPr>
          <w:p w14:paraId="537C5B50" w14:textId="77777777" w:rsidR="00EC0BD0" w:rsidRPr="00D7033E" w:rsidRDefault="00EC0BD0" w:rsidP="00572AB3">
            <w:pPr>
              <w:pStyle w:val="TableCellBody"/>
            </w:pPr>
            <w:r>
              <w:t>1</w:t>
            </w:r>
          </w:p>
        </w:tc>
        <w:tc>
          <w:tcPr>
            <w:tcW w:w="2880" w:type="dxa"/>
            <w:shd w:val="clear" w:color="auto" w:fill="FFFFFF"/>
          </w:tcPr>
          <w:p w14:paraId="64C7FCFA" w14:textId="77777777" w:rsidR="00EC0BD0" w:rsidRPr="002D7C98" w:rsidRDefault="00EC0BD0" w:rsidP="00572AB3">
            <w:pPr>
              <w:pStyle w:val="TableCellBody"/>
            </w:pPr>
            <w:proofErr w:type="spellStart"/>
            <w:r>
              <w:t>CafReport</w:t>
            </w:r>
            <w:proofErr w:type="spellEnd"/>
            <w:r>
              <w:t xml:space="preserve"> Controller</w:t>
            </w:r>
          </w:p>
        </w:tc>
        <w:tc>
          <w:tcPr>
            <w:tcW w:w="1295" w:type="dxa"/>
            <w:shd w:val="clear" w:color="auto" w:fill="FFFFFF"/>
            <w:hideMark/>
          </w:tcPr>
          <w:p w14:paraId="6740F8C1" w14:textId="77777777" w:rsidR="00EC0BD0" w:rsidRPr="00D7033E" w:rsidRDefault="00EC0BD0" w:rsidP="00572AB3">
            <w:pPr>
              <w:pStyle w:val="TableCellBody"/>
            </w:pPr>
            <w:r>
              <w:t>Normal</w:t>
            </w:r>
          </w:p>
        </w:tc>
        <w:tc>
          <w:tcPr>
            <w:tcW w:w="850" w:type="dxa"/>
            <w:shd w:val="clear" w:color="auto" w:fill="FFFFFF"/>
            <w:hideMark/>
          </w:tcPr>
          <w:p w14:paraId="42940092" w14:textId="77777777" w:rsidR="00EC0BD0" w:rsidRPr="00D7033E" w:rsidRDefault="00EC0BD0" w:rsidP="00572AB3">
            <w:pPr>
              <w:pStyle w:val="TableCellBody"/>
            </w:pPr>
          </w:p>
        </w:tc>
        <w:tc>
          <w:tcPr>
            <w:tcW w:w="1406" w:type="dxa"/>
            <w:shd w:val="clear" w:color="auto" w:fill="FFFFFF"/>
          </w:tcPr>
          <w:p w14:paraId="42E6AF90" w14:textId="77777777" w:rsidR="00EC0BD0" w:rsidRPr="00D7033E" w:rsidRDefault="00905CBF" w:rsidP="00572AB3">
            <w:pPr>
              <w:pStyle w:val="TableCellBody"/>
            </w:pPr>
            <w:r>
              <w:t>8,11</w:t>
            </w:r>
          </w:p>
        </w:tc>
        <w:tc>
          <w:tcPr>
            <w:tcW w:w="1217" w:type="dxa"/>
            <w:shd w:val="clear" w:color="auto" w:fill="FFFFFF"/>
          </w:tcPr>
          <w:p w14:paraId="26EA0EF1" w14:textId="77777777" w:rsidR="00EC0BD0" w:rsidRPr="00D7033E" w:rsidRDefault="00EC0BD0" w:rsidP="00572AB3">
            <w:pPr>
              <w:pStyle w:val="TableCellBody"/>
            </w:pPr>
          </w:p>
        </w:tc>
        <w:tc>
          <w:tcPr>
            <w:tcW w:w="1439" w:type="dxa"/>
            <w:shd w:val="clear" w:color="auto" w:fill="FFFFFF"/>
          </w:tcPr>
          <w:p w14:paraId="7C4BEF0A" w14:textId="77777777" w:rsidR="00EC0BD0" w:rsidRPr="00D7033E" w:rsidRDefault="00EC0BD0" w:rsidP="00572AB3">
            <w:pPr>
              <w:pStyle w:val="TableCellBody"/>
            </w:pPr>
          </w:p>
        </w:tc>
      </w:tr>
      <w:tr w:rsidR="00EC0BD0" w:rsidRPr="00D7033E" w14:paraId="79D56EE2" w14:textId="77777777" w:rsidTr="00922672">
        <w:tc>
          <w:tcPr>
            <w:tcW w:w="439" w:type="dxa"/>
            <w:shd w:val="clear" w:color="auto" w:fill="FFFFFF"/>
          </w:tcPr>
          <w:p w14:paraId="0FA45EC0" w14:textId="77777777" w:rsidR="00EC0BD0" w:rsidRPr="00D7033E" w:rsidRDefault="00EC0BD0" w:rsidP="00572AB3">
            <w:pPr>
              <w:pStyle w:val="TableCellBody"/>
            </w:pPr>
            <w:r>
              <w:t>2</w:t>
            </w:r>
          </w:p>
        </w:tc>
        <w:tc>
          <w:tcPr>
            <w:tcW w:w="2880" w:type="dxa"/>
            <w:shd w:val="clear" w:color="auto" w:fill="FFFFFF"/>
          </w:tcPr>
          <w:p w14:paraId="2FD39C4E" w14:textId="77777777" w:rsidR="00EC0BD0" w:rsidRDefault="00EC0BD0" w:rsidP="00572AB3">
            <w:pPr>
              <w:pStyle w:val="TableCellBody"/>
            </w:pPr>
            <w:r>
              <w:t>Site Controller</w:t>
            </w:r>
          </w:p>
        </w:tc>
        <w:tc>
          <w:tcPr>
            <w:tcW w:w="1295" w:type="dxa"/>
            <w:shd w:val="clear" w:color="auto" w:fill="FFFFFF"/>
          </w:tcPr>
          <w:p w14:paraId="64202AC9" w14:textId="77777777" w:rsidR="00EC0BD0" w:rsidRPr="00D7033E" w:rsidRDefault="00EC0BD0" w:rsidP="00572AB3">
            <w:pPr>
              <w:pStyle w:val="TableCellBody"/>
            </w:pPr>
            <w:r>
              <w:t>Normal</w:t>
            </w:r>
          </w:p>
        </w:tc>
        <w:tc>
          <w:tcPr>
            <w:tcW w:w="850" w:type="dxa"/>
            <w:shd w:val="clear" w:color="auto" w:fill="FFFFFF"/>
          </w:tcPr>
          <w:p w14:paraId="411641AD" w14:textId="77777777" w:rsidR="00EC0BD0" w:rsidRPr="00D7033E" w:rsidRDefault="00EC0BD0" w:rsidP="00572AB3">
            <w:pPr>
              <w:pStyle w:val="TableCellBody"/>
            </w:pPr>
          </w:p>
        </w:tc>
        <w:tc>
          <w:tcPr>
            <w:tcW w:w="1406" w:type="dxa"/>
            <w:shd w:val="clear" w:color="auto" w:fill="FFFFFF"/>
          </w:tcPr>
          <w:p w14:paraId="0DE26FD4" w14:textId="77777777" w:rsidR="00EC0BD0" w:rsidRPr="00D7033E" w:rsidRDefault="00905CBF" w:rsidP="00572AB3">
            <w:pPr>
              <w:pStyle w:val="TableCellBody"/>
            </w:pPr>
            <w:r>
              <w:t>6,7</w:t>
            </w:r>
          </w:p>
        </w:tc>
        <w:tc>
          <w:tcPr>
            <w:tcW w:w="1217" w:type="dxa"/>
            <w:shd w:val="clear" w:color="auto" w:fill="FFFFFF"/>
          </w:tcPr>
          <w:p w14:paraId="42E8D3A9" w14:textId="77777777" w:rsidR="00EC0BD0" w:rsidRPr="00D7033E" w:rsidRDefault="00EC0BD0" w:rsidP="00572AB3">
            <w:pPr>
              <w:pStyle w:val="TableCellBody"/>
            </w:pPr>
          </w:p>
        </w:tc>
        <w:tc>
          <w:tcPr>
            <w:tcW w:w="1439" w:type="dxa"/>
            <w:shd w:val="clear" w:color="auto" w:fill="FFFFFF"/>
          </w:tcPr>
          <w:p w14:paraId="790CC458" w14:textId="77777777" w:rsidR="00EC0BD0" w:rsidRPr="00D7033E" w:rsidRDefault="00EC0BD0" w:rsidP="00572AB3">
            <w:pPr>
              <w:pStyle w:val="TableCellBody"/>
            </w:pPr>
          </w:p>
        </w:tc>
      </w:tr>
      <w:tr w:rsidR="00EC0BD0" w:rsidRPr="00D7033E" w14:paraId="6E285B2F" w14:textId="77777777" w:rsidTr="00922672">
        <w:tc>
          <w:tcPr>
            <w:tcW w:w="439" w:type="dxa"/>
            <w:shd w:val="clear" w:color="auto" w:fill="FFFFFF"/>
          </w:tcPr>
          <w:p w14:paraId="0C0BCB51" w14:textId="77777777" w:rsidR="00EC0BD0" w:rsidRPr="00D7033E" w:rsidRDefault="00EC0BD0" w:rsidP="00572AB3">
            <w:pPr>
              <w:pStyle w:val="TableCellBody"/>
            </w:pPr>
            <w:r>
              <w:t>3</w:t>
            </w:r>
          </w:p>
        </w:tc>
        <w:tc>
          <w:tcPr>
            <w:tcW w:w="2880" w:type="dxa"/>
            <w:shd w:val="clear" w:color="auto" w:fill="FFFFFF"/>
          </w:tcPr>
          <w:p w14:paraId="3B83959A" w14:textId="77777777" w:rsidR="00EC0BD0" w:rsidRDefault="00EC0BD0" w:rsidP="00572AB3">
            <w:pPr>
              <w:pStyle w:val="TableCellBody"/>
            </w:pPr>
            <w:proofErr w:type="spellStart"/>
            <w:r>
              <w:t>SiteObservation</w:t>
            </w:r>
            <w:proofErr w:type="spellEnd"/>
            <w:r>
              <w:t xml:space="preserve"> Controller</w:t>
            </w:r>
          </w:p>
        </w:tc>
        <w:tc>
          <w:tcPr>
            <w:tcW w:w="1295" w:type="dxa"/>
            <w:shd w:val="clear" w:color="auto" w:fill="FFFFFF"/>
          </w:tcPr>
          <w:p w14:paraId="420F111B" w14:textId="77777777" w:rsidR="00EC0BD0" w:rsidRPr="00D7033E" w:rsidRDefault="00EC0BD0" w:rsidP="00572AB3">
            <w:pPr>
              <w:pStyle w:val="TableCellBody"/>
            </w:pPr>
            <w:r>
              <w:t>Normal</w:t>
            </w:r>
          </w:p>
        </w:tc>
        <w:tc>
          <w:tcPr>
            <w:tcW w:w="850" w:type="dxa"/>
            <w:shd w:val="clear" w:color="auto" w:fill="FFFFFF"/>
          </w:tcPr>
          <w:p w14:paraId="571022AE" w14:textId="77777777" w:rsidR="00EC0BD0" w:rsidRPr="00D7033E" w:rsidRDefault="00EC0BD0" w:rsidP="00572AB3">
            <w:pPr>
              <w:pStyle w:val="TableCellBody"/>
            </w:pPr>
          </w:p>
        </w:tc>
        <w:tc>
          <w:tcPr>
            <w:tcW w:w="1406" w:type="dxa"/>
            <w:shd w:val="clear" w:color="auto" w:fill="FFFFFF"/>
          </w:tcPr>
          <w:p w14:paraId="210F604E" w14:textId="77777777" w:rsidR="00EC0BD0" w:rsidRPr="00D7033E" w:rsidRDefault="00905CBF" w:rsidP="00572AB3">
            <w:pPr>
              <w:pStyle w:val="TableCellBody"/>
            </w:pPr>
            <w:r>
              <w:t>9,10</w:t>
            </w:r>
          </w:p>
        </w:tc>
        <w:tc>
          <w:tcPr>
            <w:tcW w:w="1217" w:type="dxa"/>
            <w:shd w:val="clear" w:color="auto" w:fill="FFFFFF"/>
          </w:tcPr>
          <w:p w14:paraId="65EE43CF" w14:textId="77777777" w:rsidR="00EC0BD0" w:rsidRPr="00D7033E" w:rsidRDefault="00EC0BD0" w:rsidP="00572AB3">
            <w:pPr>
              <w:pStyle w:val="TableCellBody"/>
            </w:pPr>
          </w:p>
        </w:tc>
        <w:tc>
          <w:tcPr>
            <w:tcW w:w="1439" w:type="dxa"/>
            <w:shd w:val="clear" w:color="auto" w:fill="FFFFFF"/>
          </w:tcPr>
          <w:p w14:paraId="00AC543D" w14:textId="77777777" w:rsidR="00EC0BD0" w:rsidRPr="00D7033E" w:rsidRDefault="00EC0BD0" w:rsidP="00572AB3">
            <w:pPr>
              <w:pStyle w:val="TableCellBody"/>
            </w:pPr>
          </w:p>
        </w:tc>
      </w:tr>
      <w:tr w:rsidR="00EC0BD0" w:rsidRPr="00D7033E" w14:paraId="53BA02CE" w14:textId="77777777" w:rsidTr="00922672">
        <w:tc>
          <w:tcPr>
            <w:tcW w:w="439" w:type="dxa"/>
            <w:shd w:val="clear" w:color="auto" w:fill="FFFFFF"/>
          </w:tcPr>
          <w:p w14:paraId="1D3F0EAB" w14:textId="77777777" w:rsidR="00EC0BD0" w:rsidRPr="00D7033E" w:rsidRDefault="00EC0BD0" w:rsidP="00572AB3">
            <w:pPr>
              <w:pStyle w:val="TableCellBody"/>
            </w:pPr>
            <w:r>
              <w:t>4</w:t>
            </w:r>
          </w:p>
        </w:tc>
        <w:tc>
          <w:tcPr>
            <w:tcW w:w="2880" w:type="dxa"/>
            <w:shd w:val="clear" w:color="auto" w:fill="FFFFFF"/>
          </w:tcPr>
          <w:p w14:paraId="1722670D" w14:textId="77777777" w:rsidR="00EC0BD0" w:rsidRDefault="00EC0BD0" w:rsidP="00572AB3">
            <w:pPr>
              <w:pStyle w:val="TableCellBody"/>
            </w:pPr>
            <w:proofErr w:type="spellStart"/>
            <w:r>
              <w:t>CcraSiteRecommendation</w:t>
            </w:r>
            <w:proofErr w:type="spellEnd"/>
            <w:r>
              <w:t xml:space="preserve"> Controller</w:t>
            </w:r>
          </w:p>
        </w:tc>
        <w:tc>
          <w:tcPr>
            <w:tcW w:w="1295" w:type="dxa"/>
            <w:shd w:val="clear" w:color="auto" w:fill="FFFFFF"/>
          </w:tcPr>
          <w:p w14:paraId="1DD828A7" w14:textId="77777777" w:rsidR="00EC0BD0" w:rsidRPr="00D7033E" w:rsidRDefault="00EC0BD0" w:rsidP="00572AB3">
            <w:pPr>
              <w:pStyle w:val="TableCellBody"/>
            </w:pPr>
            <w:r>
              <w:t>Normal</w:t>
            </w:r>
          </w:p>
        </w:tc>
        <w:tc>
          <w:tcPr>
            <w:tcW w:w="850" w:type="dxa"/>
            <w:shd w:val="clear" w:color="auto" w:fill="FFFFFF"/>
          </w:tcPr>
          <w:p w14:paraId="089C5AB9" w14:textId="77777777" w:rsidR="00EC0BD0" w:rsidRPr="00D7033E" w:rsidRDefault="00EC0BD0" w:rsidP="00572AB3">
            <w:pPr>
              <w:pStyle w:val="TableCellBody"/>
            </w:pPr>
          </w:p>
        </w:tc>
        <w:tc>
          <w:tcPr>
            <w:tcW w:w="1406" w:type="dxa"/>
            <w:shd w:val="clear" w:color="auto" w:fill="FFFFFF"/>
          </w:tcPr>
          <w:p w14:paraId="71512CB1" w14:textId="77777777" w:rsidR="00EC0BD0" w:rsidRPr="00D7033E" w:rsidRDefault="00EC0BD0" w:rsidP="00572AB3">
            <w:pPr>
              <w:pStyle w:val="TableCellBody"/>
            </w:pPr>
          </w:p>
        </w:tc>
        <w:tc>
          <w:tcPr>
            <w:tcW w:w="1217" w:type="dxa"/>
            <w:shd w:val="clear" w:color="auto" w:fill="FFFFFF"/>
          </w:tcPr>
          <w:p w14:paraId="522C7910" w14:textId="77777777" w:rsidR="00EC0BD0" w:rsidRPr="00D7033E" w:rsidRDefault="00EC0BD0" w:rsidP="00572AB3">
            <w:pPr>
              <w:pStyle w:val="TableCellBody"/>
            </w:pPr>
          </w:p>
        </w:tc>
        <w:tc>
          <w:tcPr>
            <w:tcW w:w="1439" w:type="dxa"/>
            <w:shd w:val="clear" w:color="auto" w:fill="FFFFFF"/>
          </w:tcPr>
          <w:p w14:paraId="0F2D30E9" w14:textId="77777777" w:rsidR="00EC0BD0" w:rsidRPr="00D7033E" w:rsidRDefault="00EC0BD0" w:rsidP="00572AB3">
            <w:pPr>
              <w:pStyle w:val="TableCellBody"/>
            </w:pPr>
          </w:p>
        </w:tc>
      </w:tr>
      <w:tr w:rsidR="00EC0BD0" w:rsidRPr="00D7033E" w14:paraId="5CF34286" w14:textId="77777777" w:rsidTr="00922672">
        <w:tc>
          <w:tcPr>
            <w:tcW w:w="439" w:type="dxa"/>
            <w:shd w:val="clear" w:color="auto" w:fill="FFFFFF"/>
          </w:tcPr>
          <w:p w14:paraId="220A8077" w14:textId="77777777" w:rsidR="00EC0BD0" w:rsidRPr="00D7033E" w:rsidRDefault="00EC0BD0" w:rsidP="00572AB3">
            <w:pPr>
              <w:pStyle w:val="TableCellBody"/>
            </w:pPr>
            <w:r>
              <w:t>5</w:t>
            </w:r>
          </w:p>
        </w:tc>
        <w:tc>
          <w:tcPr>
            <w:tcW w:w="2880" w:type="dxa"/>
            <w:shd w:val="clear" w:color="auto" w:fill="FFFFFF"/>
          </w:tcPr>
          <w:p w14:paraId="07EF10BA" w14:textId="77777777" w:rsidR="00EC0BD0" w:rsidRDefault="00EC0BD0" w:rsidP="00572AB3">
            <w:pPr>
              <w:pStyle w:val="TableCellBody"/>
            </w:pPr>
            <w:proofErr w:type="spellStart"/>
            <w:r>
              <w:t>FmSiteRecommendation</w:t>
            </w:r>
            <w:proofErr w:type="spellEnd"/>
            <w:r>
              <w:t xml:space="preserve"> Controller</w:t>
            </w:r>
          </w:p>
        </w:tc>
        <w:tc>
          <w:tcPr>
            <w:tcW w:w="1295" w:type="dxa"/>
            <w:shd w:val="clear" w:color="auto" w:fill="FFFFFF"/>
          </w:tcPr>
          <w:p w14:paraId="79616B96" w14:textId="77777777" w:rsidR="00EC0BD0" w:rsidRPr="00D7033E" w:rsidRDefault="00EC0BD0" w:rsidP="00572AB3">
            <w:pPr>
              <w:pStyle w:val="TableCellBody"/>
            </w:pPr>
            <w:r>
              <w:t>Normal</w:t>
            </w:r>
          </w:p>
        </w:tc>
        <w:tc>
          <w:tcPr>
            <w:tcW w:w="850" w:type="dxa"/>
            <w:shd w:val="clear" w:color="auto" w:fill="FFFFFF"/>
          </w:tcPr>
          <w:p w14:paraId="2969464A" w14:textId="77777777" w:rsidR="00EC0BD0" w:rsidRPr="00D7033E" w:rsidRDefault="00EC0BD0" w:rsidP="00572AB3">
            <w:pPr>
              <w:pStyle w:val="TableCellBody"/>
            </w:pPr>
          </w:p>
        </w:tc>
        <w:tc>
          <w:tcPr>
            <w:tcW w:w="1406" w:type="dxa"/>
            <w:shd w:val="clear" w:color="auto" w:fill="FFFFFF"/>
          </w:tcPr>
          <w:p w14:paraId="46BA54D5" w14:textId="77777777" w:rsidR="00EC0BD0" w:rsidRPr="00D7033E" w:rsidRDefault="00EC0BD0" w:rsidP="00572AB3">
            <w:pPr>
              <w:pStyle w:val="TableCellBody"/>
            </w:pPr>
          </w:p>
        </w:tc>
        <w:tc>
          <w:tcPr>
            <w:tcW w:w="1217" w:type="dxa"/>
            <w:shd w:val="clear" w:color="auto" w:fill="FFFFFF"/>
          </w:tcPr>
          <w:p w14:paraId="755541F2" w14:textId="77777777" w:rsidR="00EC0BD0" w:rsidRPr="00D7033E" w:rsidRDefault="00EC0BD0" w:rsidP="00572AB3">
            <w:pPr>
              <w:pStyle w:val="TableCellBody"/>
            </w:pPr>
          </w:p>
        </w:tc>
        <w:tc>
          <w:tcPr>
            <w:tcW w:w="1439" w:type="dxa"/>
            <w:shd w:val="clear" w:color="auto" w:fill="FFFFFF"/>
          </w:tcPr>
          <w:p w14:paraId="62CFE78F" w14:textId="77777777" w:rsidR="00EC0BD0" w:rsidRPr="00D7033E" w:rsidRDefault="00EC0BD0" w:rsidP="00572AB3">
            <w:pPr>
              <w:pStyle w:val="TableCellBody"/>
            </w:pPr>
          </w:p>
        </w:tc>
      </w:tr>
      <w:tr w:rsidR="00EC0BD0" w:rsidRPr="00D7033E" w14:paraId="66F353CD" w14:textId="77777777" w:rsidTr="00922672">
        <w:tc>
          <w:tcPr>
            <w:tcW w:w="439" w:type="dxa"/>
            <w:shd w:val="clear" w:color="auto" w:fill="FFFFFF"/>
          </w:tcPr>
          <w:p w14:paraId="7B4BE5E5" w14:textId="77777777" w:rsidR="00EC0BD0" w:rsidRPr="00D7033E" w:rsidRDefault="00EC0BD0" w:rsidP="00572AB3">
            <w:pPr>
              <w:pStyle w:val="TableCellBody"/>
            </w:pPr>
            <w:r>
              <w:t>6</w:t>
            </w:r>
          </w:p>
        </w:tc>
        <w:tc>
          <w:tcPr>
            <w:tcW w:w="2880" w:type="dxa"/>
            <w:shd w:val="clear" w:color="auto" w:fill="FFFFFF"/>
          </w:tcPr>
          <w:p w14:paraId="29BF6C84" w14:textId="77777777" w:rsidR="00EC0BD0" w:rsidRDefault="00EC0BD0" w:rsidP="00572AB3">
            <w:pPr>
              <w:pStyle w:val="TableCellBody"/>
            </w:pPr>
            <w:proofErr w:type="spellStart"/>
            <w:r>
              <w:t>SiteFilterPresenter</w:t>
            </w:r>
            <w:proofErr w:type="spellEnd"/>
          </w:p>
        </w:tc>
        <w:tc>
          <w:tcPr>
            <w:tcW w:w="1295" w:type="dxa"/>
            <w:shd w:val="clear" w:color="auto" w:fill="FFFFFF"/>
          </w:tcPr>
          <w:p w14:paraId="2FB2D434" w14:textId="77777777" w:rsidR="00EC0BD0" w:rsidRPr="00D7033E" w:rsidRDefault="00EC0BD0" w:rsidP="00572AB3">
            <w:pPr>
              <w:pStyle w:val="TableCellBody"/>
            </w:pPr>
            <w:r>
              <w:t>Normal</w:t>
            </w:r>
          </w:p>
        </w:tc>
        <w:tc>
          <w:tcPr>
            <w:tcW w:w="850" w:type="dxa"/>
            <w:shd w:val="clear" w:color="auto" w:fill="FFFFFF"/>
          </w:tcPr>
          <w:p w14:paraId="7A8396F8" w14:textId="77777777" w:rsidR="00EC0BD0" w:rsidRPr="00D7033E" w:rsidRDefault="00EC0BD0" w:rsidP="00572AB3">
            <w:pPr>
              <w:pStyle w:val="TableCellBody"/>
            </w:pPr>
          </w:p>
        </w:tc>
        <w:tc>
          <w:tcPr>
            <w:tcW w:w="1406" w:type="dxa"/>
            <w:shd w:val="clear" w:color="auto" w:fill="FFFFFF"/>
          </w:tcPr>
          <w:p w14:paraId="25439E42" w14:textId="77777777" w:rsidR="00EC0BD0" w:rsidRPr="00D7033E" w:rsidRDefault="00EC0BD0" w:rsidP="00572AB3">
            <w:pPr>
              <w:pStyle w:val="TableCellBody"/>
            </w:pPr>
          </w:p>
        </w:tc>
        <w:tc>
          <w:tcPr>
            <w:tcW w:w="1217" w:type="dxa"/>
            <w:shd w:val="clear" w:color="auto" w:fill="FFFFFF"/>
          </w:tcPr>
          <w:p w14:paraId="2E1B0EB0" w14:textId="77777777" w:rsidR="00EC0BD0" w:rsidRPr="00D7033E" w:rsidRDefault="00EC0BD0" w:rsidP="00572AB3">
            <w:pPr>
              <w:pStyle w:val="TableCellBody"/>
            </w:pPr>
          </w:p>
        </w:tc>
        <w:tc>
          <w:tcPr>
            <w:tcW w:w="1439" w:type="dxa"/>
            <w:shd w:val="clear" w:color="auto" w:fill="FFFFFF"/>
          </w:tcPr>
          <w:p w14:paraId="5F0F3F11" w14:textId="77777777" w:rsidR="00EC0BD0" w:rsidRPr="00D7033E" w:rsidRDefault="00EC0BD0" w:rsidP="00572AB3">
            <w:pPr>
              <w:pStyle w:val="TableCellBody"/>
            </w:pPr>
          </w:p>
        </w:tc>
      </w:tr>
      <w:tr w:rsidR="00EC0BD0" w:rsidRPr="00D7033E" w14:paraId="054C52D5" w14:textId="77777777" w:rsidTr="00922672">
        <w:tc>
          <w:tcPr>
            <w:tcW w:w="439" w:type="dxa"/>
            <w:shd w:val="clear" w:color="auto" w:fill="FFFFFF"/>
          </w:tcPr>
          <w:p w14:paraId="1FE2DD81" w14:textId="77777777" w:rsidR="00EC0BD0" w:rsidRDefault="00EC0BD0" w:rsidP="00572AB3">
            <w:pPr>
              <w:pStyle w:val="TableCellBody"/>
            </w:pPr>
            <w:r>
              <w:t>7</w:t>
            </w:r>
          </w:p>
        </w:tc>
        <w:tc>
          <w:tcPr>
            <w:tcW w:w="2880" w:type="dxa"/>
            <w:shd w:val="clear" w:color="auto" w:fill="FFFFFF"/>
          </w:tcPr>
          <w:p w14:paraId="5D586545" w14:textId="77777777" w:rsidR="00EC0BD0" w:rsidRDefault="00EC0BD0" w:rsidP="00572AB3">
            <w:pPr>
              <w:pStyle w:val="TableCellBody"/>
            </w:pPr>
            <w:proofErr w:type="spellStart"/>
            <w:r>
              <w:t>SiteShowPresenter</w:t>
            </w:r>
            <w:proofErr w:type="spellEnd"/>
          </w:p>
        </w:tc>
        <w:tc>
          <w:tcPr>
            <w:tcW w:w="1295" w:type="dxa"/>
            <w:shd w:val="clear" w:color="auto" w:fill="FFFFFF"/>
          </w:tcPr>
          <w:p w14:paraId="2331E5E1" w14:textId="77777777" w:rsidR="00EC0BD0" w:rsidRDefault="00EC0BD0" w:rsidP="00572AB3">
            <w:pPr>
              <w:pStyle w:val="TableCellBody"/>
            </w:pPr>
            <w:r>
              <w:t>Complex</w:t>
            </w:r>
          </w:p>
        </w:tc>
        <w:tc>
          <w:tcPr>
            <w:tcW w:w="850" w:type="dxa"/>
            <w:shd w:val="clear" w:color="auto" w:fill="FFFFFF"/>
          </w:tcPr>
          <w:p w14:paraId="4C4CAC19" w14:textId="77777777" w:rsidR="00EC0BD0" w:rsidRPr="00D7033E" w:rsidRDefault="00EC0BD0" w:rsidP="00572AB3">
            <w:pPr>
              <w:pStyle w:val="TableCellBody"/>
            </w:pPr>
          </w:p>
        </w:tc>
        <w:tc>
          <w:tcPr>
            <w:tcW w:w="1406" w:type="dxa"/>
            <w:shd w:val="clear" w:color="auto" w:fill="FFFFFF"/>
          </w:tcPr>
          <w:p w14:paraId="3473203C" w14:textId="77777777" w:rsidR="00EC0BD0" w:rsidRPr="00D7033E" w:rsidRDefault="00EC0BD0" w:rsidP="00572AB3">
            <w:pPr>
              <w:pStyle w:val="TableCellBody"/>
            </w:pPr>
          </w:p>
        </w:tc>
        <w:tc>
          <w:tcPr>
            <w:tcW w:w="1217" w:type="dxa"/>
            <w:shd w:val="clear" w:color="auto" w:fill="FFFFFF"/>
          </w:tcPr>
          <w:p w14:paraId="3FA87FE1" w14:textId="77777777" w:rsidR="00EC0BD0" w:rsidRPr="00D7033E" w:rsidRDefault="00EC0BD0" w:rsidP="00572AB3">
            <w:pPr>
              <w:pStyle w:val="TableCellBody"/>
            </w:pPr>
          </w:p>
        </w:tc>
        <w:tc>
          <w:tcPr>
            <w:tcW w:w="1439" w:type="dxa"/>
            <w:shd w:val="clear" w:color="auto" w:fill="FFFFFF"/>
          </w:tcPr>
          <w:p w14:paraId="3E3EABA9" w14:textId="77777777" w:rsidR="00EC0BD0" w:rsidRPr="00D7033E" w:rsidRDefault="00EC0BD0" w:rsidP="00572AB3">
            <w:pPr>
              <w:pStyle w:val="TableCellBody"/>
            </w:pPr>
          </w:p>
        </w:tc>
      </w:tr>
      <w:tr w:rsidR="00EC0BD0" w:rsidRPr="00D7033E" w14:paraId="4824545E" w14:textId="77777777"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5C126016" w14:textId="77777777" w:rsidR="00EC0BD0" w:rsidRDefault="00EC0BD0" w:rsidP="00572AB3">
            <w:pPr>
              <w:pStyle w:val="TableCellBody"/>
            </w:pPr>
            <w:r>
              <w:t>8</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14:paraId="47FD1A5D" w14:textId="77777777" w:rsidR="00EC0BD0" w:rsidRPr="00E264D7" w:rsidRDefault="00EC0BD0" w:rsidP="00572AB3">
            <w:pPr>
              <w:rPr>
                <w:rFonts w:cs="Arial"/>
              </w:rPr>
            </w:pPr>
            <w:proofErr w:type="spellStart"/>
            <w:r>
              <w:rPr>
                <w:rFonts w:cs="Arial"/>
              </w:rPr>
              <w:t>CreateCafSiteReportFromCafReportLine</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53E92A9D" w14:textId="77777777"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3314B828" w14:textId="77777777"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3CE99852" w14:textId="77777777"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688547B2" w14:textId="77777777"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5C1C638F" w14:textId="77777777" w:rsidR="00EC0BD0" w:rsidRPr="00D7033E" w:rsidRDefault="00EC0BD0" w:rsidP="00572AB3">
            <w:pPr>
              <w:pStyle w:val="TableCellBody"/>
            </w:pPr>
          </w:p>
        </w:tc>
      </w:tr>
      <w:tr w:rsidR="00EC0BD0" w:rsidRPr="00D7033E" w14:paraId="17D98772" w14:textId="77777777"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34C577CF" w14:textId="77777777" w:rsidR="00EC0BD0" w:rsidRDefault="00EC0BD0" w:rsidP="00572AB3">
            <w:pPr>
              <w:pStyle w:val="TableCellBody"/>
            </w:pPr>
            <w:r>
              <w:t>9</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14:paraId="16921BFD" w14:textId="77777777" w:rsidR="00EC0BD0" w:rsidRPr="00E264D7" w:rsidRDefault="00EC0BD0" w:rsidP="00572AB3">
            <w:pPr>
              <w:rPr>
                <w:rFonts w:cs="Arial"/>
              </w:rPr>
            </w:pPr>
            <w:proofErr w:type="spellStart"/>
            <w:r>
              <w:rPr>
                <w:rFonts w:cs="Arial"/>
              </w:rPr>
              <w:t>DeleteSiteObservation</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7E487FF0" w14:textId="77777777"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3E6121E2" w14:textId="77777777"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2F5DB325" w14:textId="77777777"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38AE5654" w14:textId="77777777"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13329DB9" w14:textId="77777777" w:rsidR="00EC0BD0" w:rsidRPr="00D7033E" w:rsidRDefault="00EC0BD0" w:rsidP="00572AB3">
            <w:pPr>
              <w:pStyle w:val="TableCellBody"/>
            </w:pPr>
          </w:p>
        </w:tc>
      </w:tr>
      <w:tr w:rsidR="00EC0BD0" w:rsidRPr="00D7033E" w14:paraId="1BDE5524" w14:textId="77777777"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0F2DCD99" w14:textId="77777777" w:rsidR="00EC0BD0" w:rsidRDefault="00EC0BD0" w:rsidP="00572AB3">
            <w:pPr>
              <w:pStyle w:val="TableCellBody"/>
            </w:pPr>
            <w:r>
              <w:lastRenderedPageBreak/>
              <w:t>10</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14:paraId="6B352E5C" w14:textId="77777777" w:rsidR="00EC0BD0" w:rsidRPr="00E264D7" w:rsidRDefault="00EC0BD0" w:rsidP="00572AB3">
            <w:pPr>
              <w:rPr>
                <w:rFonts w:cs="Arial"/>
              </w:rPr>
            </w:pPr>
            <w:proofErr w:type="spellStart"/>
            <w:r>
              <w:rPr>
                <w:rFonts w:cs="Arial"/>
              </w:rPr>
              <w:t>EditSiteObservation</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72408012" w14:textId="77777777"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2F7E2E19" w14:textId="77777777"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16BB3CCB" w14:textId="77777777"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2817E4B4" w14:textId="77777777"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37ADA6A2" w14:textId="77777777" w:rsidR="00EC0BD0" w:rsidRPr="00D7033E" w:rsidRDefault="00EC0BD0" w:rsidP="00572AB3">
            <w:pPr>
              <w:pStyle w:val="TableCellBody"/>
            </w:pPr>
          </w:p>
        </w:tc>
      </w:tr>
      <w:tr w:rsidR="00EC0BD0" w:rsidRPr="00D7033E" w14:paraId="47071B23" w14:textId="77777777"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3B751A13" w14:textId="77777777" w:rsidR="00EC0BD0" w:rsidRDefault="00EC0BD0" w:rsidP="00572AB3">
            <w:pPr>
              <w:pStyle w:val="TableCellBody"/>
            </w:pPr>
            <w:r>
              <w:t>11</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14:paraId="16761622" w14:textId="77777777" w:rsidR="00EC0BD0" w:rsidRDefault="00EC0BD0" w:rsidP="00572AB3">
            <w:pPr>
              <w:rPr>
                <w:rFonts w:cs="Arial"/>
              </w:rPr>
            </w:pPr>
            <w:proofErr w:type="spellStart"/>
            <w:r>
              <w:rPr>
                <w:rFonts w:cs="Arial"/>
              </w:rPr>
              <w:t>ProcessCafReport</w:t>
            </w:r>
            <w:proofErr w:type="spellEnd"/>
          </w:p>
          <w:p w14:paraId="4B3BD7EA" w14:textId="77777777" w:rsidR="00EC0BD0" w:rsidRDefault="00EC0BD0" w:rsidP="00572AB3">
            <w:pPr>
              <w:rPr>
                <w:rFonts w:cs="Arial"/>
              </w:rPr>
            </w:pP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51D70360" w14:textId="77777777"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40A94BC6" w14:textId="77777777"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39CCB2DD" w14:textId="77777777"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7CF68A25" w14:textId="77777777"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191EA0AF" w14:textId="77777777" w:rsidR="00EC0BD0" w:rsidRPr="00D7033E" w:rsidRDefault="00EC0BD0" w:rsidP="00572AB3">
            <w:pPr>
              <w:pStyle w:val="TableCellBody"/>
            </w:pPr>
          </w:p>
        </w:tc>
      </w:tr>
    </w:tbl>
    <w:p w14:paraId="76A8E514" w14:textId="77777777" w:rsidR="00EC0BD0" w:rsidRDefault="00EC0BD0" w:rsidP="00EC0BD0">
      <w:pPr>
        <w:pStyle w:val="BodyText"/>
        <w:rPr>
          <w:color w:val="1F497D" w:themeColor="text2"/>
          <w:lang w:eastAsia="x-none"/>
        </w:rPr>
      </w:pPr>
      <w:r>
        <w:rPr>
          <w:color w:val="1F497D" w:themeColor="text2"/>
          <w:lang w:eastAsia="x-none"/>
        </w:rPr>
        <w:tab/>
      </w:r>
    </w:p>
    <w:p w14:paraId="48692886" w14:textId="77777777" w:rsidR="00EC0BD0" w:rsidRPr="00EC0BD0" w:rsidRDefault="00EC0BD0" w:rsidP="00EC0BD0">
      <w:pPr>
        <w:pStyle w:val="BodyText"/>
        <w:rPr>
          <w:lang w:eastAsia="x-none"/>
        </w:rPr>
      </w:pPr>
    </w:p>
    <w:p w14:paraId="05448B0E" w14:textId="77777777" w:rsidR="00852A66" w:rsidRDefault="00852A66" w:rsidP="00852A66">
      <w:pPr>
        <w:pStyle w:val="Heading3"/>
        <w:tabs>
          <w:tab w:val="left" w:pos="630"/>
        </w:tabs>
        <w:ind w:left="1260" w:hanging="810"/>
        <w:rPr>
          <w:lang w:val="en-US"/>
        </w:rPr>
      </w:pPr>
      <w:r>
        <w:rPr>
          <w:lang w:val="en-US"/>
        </w:rPr>
        <w:t>A</w:t>
      </w:r>
      <w:proofErr w:type="spellStart"/>
      <w:r>
        <w:t>d</w:t>
      </w:r>
      <w:r>
        <w:rPr>
          <w:lang w:val="en-US"/>
        </w:rPr>
        <w:t>min</w:t>
      </w:r>
      <w:proofErr w:type="spellEnd"/>
      <w:r>
        <w:rPr>
          <w:lang w:val="en-US"/>
        </w:rPr>
        <w:t xml:space="preserve"> Dashboard </w:t>
      </w:r>
      <w:r w:rsidRPr="001A1A84">
        <w:t>Management</w:t>
      </w:r>
    </w:p>
    <w:p w14:paraId="31973A8E" w14:textId="77777777" w:rsidR="007C2624" w:rsidRDefault="007C2624" w:rsidP="007C2624">
      <w:pPr>
        <w:pStyle w:val="Heading4"/>
        <w:ind w:left="360"/>
        <w:rPr>
          <w:i w:val="0"/>
          <w:lang w:val="en-US"/>
        </w:rPr>
      </w:pPr>
      <w:r w:rsidRPr="004C534C">
        <w:rPr>
          <w:i w:val="0"/>
        </w:rPr>
        <w:t>Purpose</w:t>
      </w:r>
    </w:p>
    <w:p w14:paraId="11AE2258" w14:textId="77777777" w:rsidR="005D6F5D" w:rsidRDefault="005D6F5D" w:rsidP="005D6F5D">
      <w:pPr>
        <w:pStyle w:val="BodyText"/>
        <w:rPr>
          <w:lang w:eastAsia="x-none"/>
        </w:rPr>
      </w:pPr>
      <w:r>
        <w:rPr>
          <w:lang w:eastAsia="x-none"/>
        </w:rPr>
        <w:t xml:space="preserve">This system works as Administration system. Admin users are able to manage Roles, permissions, Users  </w:t>
      </w:r>
    </w:p>
    <w:p w14:paraId="60684BC1" w14:textId="77777777" w:rsidR="005D6F5D" w:rsidRPr="005D6F5D" w:rsidRDefault="005D6F5D" w:rsidP="005D6F5D">
      <w:pPr>
        <w:pStyle w:val="BodyText"/>
        <w:rPr>
          <w:lang w:eastAsia="x-none"/>
        </w:rPr>
      </w:pPr>
      <w:proofErr w:type="gramStart"/>
      <w:r>
        <w:rPr>
          <w:lang w:eastAsia="x-none"/>
        </w:rPr>
        <w:t>and</w:t>
      </w:r>
      <w:proofErr w:type="gramEnd"/>
      <w:r>
        <w:rPr>
          <w:lang w:eastAsia="x-none"/>
        </w:rPr>
        <w:t xml:space="preserve"> more through this system.</w:t>
      </w:r>
    </w:p>
    <w:p w14:paraId="1C2F1763" w14:textId="77777777" w:rsidR="007C2624" w:rsidRDefault="007C2624" w:rsidP="007C2624">
      <w:pPr>
        <w:pStyle w:val="Heading4"/>
        <w:ind w:left="360"/>
        <w:rPr>
          <w:lang w:val="en-US"/>
        </w:rPr>
      </w:pPr>
      <w:r>
        <w:t>Logical Architecture Diagram</w:t>
      </w:r>
    </w:p>
    <w:p w14:paraId="55A0F67F" w14:textId="77777777" w:rsidR="005D6F5D" w:rsidRPr="005D6F5D" w:rsidRDefault="008B7390" w:rsidP="005D6F5D">
      <w:pPr>
        <w:pStyle w:val="BodyText"/>
        <w:rPr>
          <w:lang w:eastAsia="x-none"/>
        </w:rPr>
      </w:pPr>
      <w:r>
        <w:object w:dxaOrig="13039" w:dyaOrig="10290" w14:anchorId="692BB185">
          <v:shape id="_x0000_i1076" type="#_x0000_t75" style="width:467.5pt;height:294pt" o:ole="">
            <v:imagedata r:id="rId121" o:title=""/>
          </v:shape>
          <o:OLEObject Type="Embed" ProgID="Visio.Drawing.11" ShapeID="_x0000_i1076" DrawAspect="Content" ObjectID="_1450521392" r:id="rId122"/>
        </w:object>
      </w:r>
    </w:p>
    <w:p w14:paraId="1B1D558F" w14:textId="77777777" w:rsidR="007C2624" w:rsidRDefault="007C2624" w:rsidP="007C2624">
      <w:pPr>
        <w:pStyle w:val="Heading4"/>
        <w:ind w:left="360"/>
        <w:rPr>
          <w:lang w:val="en-US"/>
        </w:rPr>
      </w:pPr>
      <w:r>
        <w:t>Object Model and Interface</w:t>
      </w:r>
    </w:p>
    <w:p w14:paraId="4F68063F" w14:textId="77777777" w:rsidR="00F952D3" w:rsidRDefault="00F952D3" w:rsidP="00F952D3">
      <w:pPr>
        <w:pStyle w:val="BodyText"/>
        <w:rPr>
          <w:color w:val="1F497D" w:themeColor="text2"/>
          <w:u w:val="single"/>
          <w:lang w:eastAsia="x-none"/>
        </w:rPr>
      </w:pPr>
      <w:r w:rsidRPr="00CF37FD">
        <w:rPr>
          <w:color w:val="1F497D" w:themeColor="text2"/>
          <w:u w:val="single"/>
          <w:lang w:eastAsia="x-none"/>
        </w:rPr>
        <w:t>Class Diagram</w:t>
      </w:r>
    </w:p>
    <w:p w14:paraId="64C47AAC" w14:textId="77777777" w:rsidR="00CF37FD" w:rsidRPr="00CF37FD" w:rsidRDefault="00E84210" w:rsidP="00F952D3">
      <w:pPr>
        <w:pStyle w:val="BodyText"/>
        <w:rPr>
          <w:color w:val="1F497D" w:themeColor="text2"/>
          <w:u w:val="single"/>
          <w:lang w:eastAsia="x-none"/>
        </w:rPr>
      </w:pPr>
      <w:r>
        <w:object w:dxaOrig="29307" w:dyaOrig="23592" w14:anchorId="4C46336D">
          <v:shape id="_x0000_i1077" type="#_x0000_t75" style="width:467.5pt;height:376.5pt" o:ole="">
            <v:imagedata r:id="rId123" o:title=""/>
          </v:shape>
          <o:OLEObject Type="Embed" ProgID="Visio.Drawing.11" ShapeID="_x0000_i1077" DrawAspect="Content" ObjectID="_1450521393" r:id="rId124"/>
        </w:object>
      </w:r>
    </w:p>
    <w:p w14:paraId="60A305E1" w14:textId="77777777" w:rsidR="00002876" w:rsidRDefault="00002876" w:rsidP="00F952D3">
      <w:pPr>
        <w:pStyle w:val="BodyText"/>
        <w:rPr>
          <w:color w:val="1F497D" w:themeColor="text2"/>
          <w:u w:val="single"/>
          <w:lang w:eastAsia="x-none"/>
        </w:rPr>
      </w:pPr>
    </w:p>
    <w:p w14:paraId="69256A11" w14:textId="77777777" w:rsidR="009A2039" w:rsidRDefault="00BB38F6" w:rsidP="00F952D3">
      <w:pPr>
        <w:pStyle w:val="BodyText"/>
        <w:rPr>
          <w:color w:val="1F497D" w:themeColor="text2"/>
          <w:u w:val="single"/>
          <w:lang w:eastAsia="x-none"/>
        </w:rPr>
      </w:pPr>
      <w:r w:rsidRPr="00CF37FD">
        <w:rPr>
          <w:color w:val="1F497D" w:themeColor="text2"/>
          <w:u w:val="single"/>
          <w:lang w:eastAsia="x-none"/>
        </w:rPr>
        <w:t>Class Description</w:t>
      </w:r>
    </w:p>
    <w:p w14:paraId="5B630C81" w14:textId="77777777" w:rsidR="003900F1" w:rsidRPr="003900F1" w:rsidRDefault="003900F1" w:rsidP="00F952D3">
      <w:pPr>
        <w:pStyle w:val="BodyText"/>
        <w:rPr>
          <w:color w:val="1F497D" w:themeColor="text2"/>
          <w:u w:val="single"/>
          <w:lang w:eastAsia="x-none"/>
        </w:rPr>
      </w:pPr>
      <w:r w:rsidRPr="003900F1">
        <w:rPr>
          <w:color w:val="1F497D" w:themeColor="text2"/>
          <w:lang w:eastAsia="x-none"/>
        </w:rPr>
        <w:object w:dxaOrig="1550" w:dyaOrig="991" w14:anchorId="3C2FBCF5">
          <v:shape id="_x0000_i1078" type="#_x0000_t75" style="width:77.5pt;height:49.5pt" o:ole="">
            <v:imagedata r:id="rId125" o:title=""/>
          </v:shape>
          <o:OLEObject Type="Embed" ProgID="Word.Document.12" ShapeID="_x0000_i1078" DrawAspect="Icon" ObjectID="_1450521394" r:id="rId126">
            <o:FieldCodes>\s</o:FieldCodes>
          </o:OLEObject>
        </w:object>
      </w:r>
    </w:p>
    <w:p w14:paraId="01E39426" w14:textId="77777777" w:rsidR="00002876" w:rsidRPr="009A2039" w:rsidRDefault="00002876" w:rsidP="00F952D3">
      <w:pPr>
        <w:pStyle w:val="BodyText"/>
        <w:rPr>
          <w:color w:val="1F497D" w:themeColor="text2"/>
          <w:lang w:eastAsia="x-none"/>
        </w:rPr>
      </w:pPr>
    </w:p>
    <w:p w14:paraId="12B71CC5" w14:textId="77777777" w:rsidR="00F952D3" w:rsidRDefault="00F952D3" w:rsidP="00F952D3">
      <w:pPr>
        <w:pStyle w:val="BodyText"/>
        <w:rPr>
          <w:color w:val="1F497D" w:themeColor="text2"/>
          <w:u w:val="single"/>
          <w:lang w:eastAsia="x-none"/>
        </w:rPr>
      </w:pPr>
      <w:r w:rsidRPr="00CF37FD">
        <w:rPr>
          <w:color w:val="1F497D" w:themeColor="text2"/>
          <w:u w:val="single"/>
          <w:lang w:eastAsia="x-none"/>
        </w:rPr>
        <w:t>Flow Diagram</w:t>
      </w:r>
    </w:p>
    <w:p w14:paraId="15D7766E" w14:textId="77777777" w:rsidR="00670F5D" w:rsidRDefault="00670F5D" w:rsidP="00F952D3">
      <w:pPr>
        <w:pStyle w:val="BodyText"/>
      </w:pPr>
      <w:r>
        <w:object w:dxaOrig="19704" w:dyaOrig="6384" w14:anchorId="0E70CD1D">
          <v:shape id="_x0000_i1079" type="#_x0000_t75" style="width:468pt;height:151.5pt" o:ole="">
            <v:imagedata r:id="rId127" o:title=""/>
          </v:shape>
          <o:OLEObject Type="Embed" ProgID="Visio.Drawing.11" ShapeID="_x0000_i1079" DrawAspect="Content" ObjectID="_1450521395" r:id="rId128"/>
        </w:object>
      </w:r>
    </w:p>
    <w:p w14:paraId="05E721AC" w14:textId="77777777" w:rsidR="00670F5D" w:rsidRDefault="00670F5D" w:rsidP="00F952D3">
      <w:pPr>
        <w:pStyle w:val="BodyText"/>
      </w:pPr>
    </w:p>
    <w:p w14:paraId="0F037072" w14:textId="77777777" w:rsidR="00670F5D" w:rsidRDefault="00670F5D" w:rsidP="00F952D3">
      <w:pPr>
        <w:pStyle w:val="BodyText"/>
      </w:pPr>
    </w:p>
    <w:p w14:paraId="11FD784B" w14:textId="77777777" w:rsidR="00670F5D" w:rsidRDefault="00670F5D" w:rsidP="00F952D3">
      <w:pPr>
        <w:pStyle w:val="BodyText"/>
      </w:pPr>
    </w:p>
    <w:p w14:paraId="43FC9589" w14:textId="77777777" w:rsidR="00670F5D" w:rsidRPr="00CF37FD" w:rsidRDefault="00670F5D" w:rsidP="00F952D3">
      <w:pPr>
        <w:pStyle w:val="BodyText"/>
        <w:rPr>
          <w:color w:val="1F497D" w:themeColor="text2"/>
          <w:u w:val="single"/>
          <w:lang w:eastAsia="x-none"/>
        </w:rPr>
      </w:pPr>
    </w:p>
    <w:p w14:paraId="4C017CC4" w14:textId="77777777" w:rsidR="00F952D3" w:rsidRDefault="00F952D3" w:rsidP="00F952D3">
      <w:pPr>
        <w:pStyle w:val="BodyText"/>
        <w:rPr>
          <w:color w:val="1F497D" w:themeColor="text2"/>
          <w:u w:val="single"/>
          <w:lang w:eastAsia="x-none"/>
        </w:rPr>
      </w:pPr>
      <w:r w:rsidRPr="00CF37FD">
        <w:rPr>
          <w:color w:val="1F497D" w:themeColor="text2"/>
          <w:u w:val="single"/>
          <w:lang w:eastAsia="x-none"/>
        </w:rPr>
        <w:t>Sequence Diagrams</w:t>
      </w:r>
    </w:p>
    <w:p w14:paraId="701C366E" w14:textId="77777777" w:rsidR="00002876" w:rsidRDefault="006A2E86" w:rsidP="00F952D3">
      <w:pPr>
        <w:pStyle w:val="BodyText"/>
        <w:rPr>
          <w:color w:val="000000" w:themeColor="text1"/>
          <w:lang w:eastAsia="x-none"/>
        </w:rPr>
      </w:pPr>
      <w:r w:rsidRPr="006A2E86">
        <w:rPr>
          <w:color w:val="000000" w:themeColor="text1"/>
          <w:lang w:eastAsia="x-none"/>
        </w:rPr>
        <w:t>User Tab</w:t>
      </w:r>
    </w:p>
    <w:p w14:paraId="056101E4" w14:textId="77777777" w:rsidR="006A2E86" w:rsidRDefault="006A2E86" w:rsidP="00F952D3">
      <w:pPr>
        <w:pStyle w:val="BodyText"/>
        <w:rPr>
          <w:color w:val="000000" w:themeColor="text1"/>
          <w:lang w:eastAsia="x-none"/>
        </w:rPr>
      </w:pPr>
    </w:p>
    <w:p w14:paraId="759238E7" w14:textId="77777777" w:rsidR="006A2E86" w:rsidRDefault="006A2E86"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New User</w:t>
      </w:r>
    </w:p>
    <w:p w14:paraId="059DF526" w14:textId="77777777" w:rsidR="001D1B51" w:rsidRDefault="001D1B51" w:rsidP="00F952D3">
      <w:pPr>
        <w:pStyle w:val="BodyText"/>
        <w:rPr>
          <w:color w:val="000000" w:themeColor="text1"/>
          <w:lang w:eastAsia="x-none"/>
        </w:rPr>
      </w:pPr>
    </w:p>
    <w:p w14:paraId="17D276C4" w14:textId="77777777" w:rsidR="006A2E86" w:rsidRDefault="006A2E86" w:rsidP="00F952D3">
      <w:pPr>
        <w:pStyle w:val="BodyText"/>
      </w:pPr>
      <w:r>
        <w:object w:dxaOrig="18403" w:dyaOrig="12014" w14:anchorId="1879774D">
          <v:shape id="_x0000_i1080" type="#_x0000_t75" style="width:467.5pt;height:305pt" o:ole="">
            <v:imagedata r:id="rId129" o:title=""/>
          </v:shape>
          <o:OLEObject Type="Embed" ProgID="Visio.Drawing.11" ShapeID="_x0000_i1080" DrawAspect="Content" ObjectID="_1450521396" r:id="rId130"/>
        </w:object>
      </w:r>
    </w:p>
    <w:p w14:paraId="00230D61" w14:textId="77777777" w:rsidR="006A2E86" w:rsidRDefault="006A2E86" w:rsidP="00F952D3">
      <w:pPr>
        <w:pStyle w:val="BodyText"/>
        <w:rPr>
          <w:color w:val="000000" w:themeColor="text1"/>
          <w:lang w:eastAsia="x-none"/>
        </w:rPr>
      </w:pPr>
    </w:p>
    <w:p w14:paraId="5BC50359" w14:textId="77777777" w:rsidR="006A2E86" w:rsidRDefault="006A2E86" w:rsidP="006A2E86">
      <w:r>
        <w:t xml:space="preserve">Sequence table </w:t>
      </w:r>
    </w:p>
    <w:tbl>
      <w:tblPr>
        <w:tblStyle w:val="TableGrid"/>
        <w:tblW w:w="0" w:type="auto"/>
        <w:tblLook w:val="04A0" w:firstRow="1" w:lastRow="0" w:firstColumn="1" w:lastColumn="0" w:noHBand="0" w:noVBand="1"/>
      </w:tblPr>
      <w:tblGrid>
        <w:gridCol w:w="1548"/>
        <w:gridCol w:w="8028"/>
      </w:tblGrid>
      <w:tr w:rsidR="006A2E86" w14:paraId="753AEC3F" w14:textId="77777777" w:rsidTr="00C16D0F">
        <w:tc>
          <w:tcPr>
            <w:tcW w:w="1548" w:type="dxa"/>
          </w:tcPr>
          <w:p w14:paraId="301E679E" w14:textId="77777777" w:rsidR="006A2E86" w:rsidRDefault="006A2E86" w:rsidP="00C16D0F">
            <w:r>
              <w:t>Sequence No.</w:t>
            </w:r>
          </w:p>
        </w:tc>
        <w:tc>
          <w:tcPr>
            <w:tcW w:w="8028" w:type="dxa"/>
          </w:tcPr>
          <w:p w14:paraId="1979EB0C" w14:textId="77777777" w:rsidR="006A2E86" w:rsidRDefault="006A2E86" w:rsidP="00C16D0F">
            <w:r>
              <w:t>Action</w:t>
            </w:r>
          </w:p>
        </w:tc>
      </w:tr>
      <w:tr w:rsidR="006A2E86" w14:paraId="6B8C3638" w14:textId="77777777" w:rsidTr="00C16D0F">
        <w:tc>
          <w:tcPr>
            <w:tcW w:w="1548" w:type="dxa"/>
          </w:tcPr>
          <w:p w14:paraId="70861243" w14:textId="77777777" w:rsidR="006A2E86" w:rsidRDefault="006A2E86" w:rsidP="00C16D0F">
            <w:pPr>
              <w:jc w:val="center"/>
            </w:pPr>
            <w:r>
              <w:t>1</w:t>
            </w:r>
          </w:p>
        </w:tc>
        <w:tc>
          <w:tcPr>
            <w:tcW w:w="8028" w:type="dxa"/>
          </w:tcPr>
          <w:p w14:paraId="62778B66" w14:textId="77777777"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p w14:paraId="1F2BBA06" w14:textId="77777777" w:rsidR="006A2E86" w:rsidRDefault="006A2E86" w:rsidP="006A2E86"/>
        </w:tc>
      </w:tr>
      <w:tr w:rsidR="006A2E86" w14:paraId="713473A4" w14:textId="77777777" w:rsidTr="00C16D0F">
        <w:tc>
          <w:tcPr>
            <w:tcW w:w="1548" w:type="dxa"/>
          </w:tcPr>
          <w:p w14:paraId="7D08EB77" w14:textId="77777777" w:rsidR="006A2E86" w:rsidRDefault="006A2E86" w:rsidP="00C16D0F">
            <w:pPr>
              <w:jc w:val="center"/>
            </w:pPr>
            <w:r>
              <w:t>2</w:t>
            </w:r>
          </w:p>
        </w:tc>
        <w:tc>
          <w:tcPr>
            <w:tcW w:w="8028" w:type="dxa"/>
          </w:tcPr>
          <w:p w14:paraId="5A3E2E70" w14:textId="77777777"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Press ‘New User’ button to create new user</w:t>
            </w:r>
          </w:p>
          <w:p w14:paraId="1E88626B" w14:textId="77777777" w:rsidR="006A2E86" w:rsidRDefault="006A2E86" w:rsidP="006A2E86"/>
        </w:tc>
      </w:tr>
      <w:tr w:rsidR="006A2E86" w14:paraId="5094D27D" w14:textId="77777777" w:rsidTr="00C16D0F">
        <w:tc>
          <w:tcPr>
            <w:tcW w:w="1548" w:type="dxa"/>
          </w:tcPr>
          <w:p w14:paraId="04455371" w14:textId="77777777" w:rsidR="006A2E86" w:rsidRDefault="006A2E86" w:rsidP="00C16D0F">
            <w:pPr>
              <w:jc w:val="center"/>
            </w:pPr>
            <w:r>
              <w:t>3.1</w:t>
            </w:r>
          </w:p>
        </w:tc>
        <w:tc>
          <w:tcPr>
            <w:tcW w:w="8028" w:type="dxa"/>
          </w:tcPr>
          <w:p w14:paraId="729EC913" w14:textId="77777777"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Enter all the user details and optionally add membership to user and press ‘Create User’ button to continue</w:t>
            </w:r>
          </w:p>
        </w:tc>
      </w:tr>
      <w:tr w:rsidR="006A2E86" w14:paraId="24BDD95D" w14:textId="77777777" w:rsidTr="00C16D0F">
        <w:tc>
          <w:tcPr>
            <w:tcW w:w="1548" w:type="dxa"/>
          </w:tcPr>
          <w:p w14:paraId="785BF786" w14:textId="77777777" w:rsidR="006A2E86" w:rsidRDefault="006A2E86" w:rsidP="00C16D0F">
            <w:pPr>
              <w:jc w:val="center"/>
            </w:pPr>
            <w:r>
              <w:t>3.2</w:t>
            </w:r>
          </w:p>
        </w:tc>
        <w:tc>
          <w:tcPr>
            <w:tcW w:w="8028" w:type="dxa"/>
          </w:tcPr>
          <w:p w14:paraId="7B33C204" w14:textId="77777777"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 xml:space="preserve">Press ‘Cancel’ button to return to </w:t>
            </w:r>
            <w:proofErr w:type="spellStart"/>
            <w:r>
              <w:rPr>
                <w:rFonts w:eastAsiaTheme="minorHAnsi" w:cs="Arial"/>
                <w:color w:val="000000"/>
              </w:rPr>
              <w:t>previuos</w:t>
            </w:r>
            <w:proofErr w:type="spellEnd"/>
            <w:r>
              <w:rPr>
                <w:rFonts w:eastAsiaTheme="minorHAnsi" w:cs="Arial"/>
                <w:color w:val="000000"/>
              </w:rPr>
              <w:t xml:space="preserve"> page</w:t>
            </w:r>
          </w:p>
          <w:p w14:paraId="0BA71ADA" w14:textId="77777777" w:rsidR="006A2E86" w:rsidRDefault="006A2E86" w:rsidP="006A2E86"/>
        </w:tc>
      </w:tr>
      <w:tr w:rsidR="006A2E86" w14:paraId="6541067A" w14:textId="77777777" w:rsidTr="00C16D0F">
        <w:tc>
          <w:tcPr>
            <w:tcW w:w="1548" w:type="dxa"/>
          </w:tcPr>
          <w:p w14:paraId="22489928" w14:textId="77777777" w:rsidR="006A2E86" w:rsidRDefault="006A2E86" w:rsidP="00C16D0F">
            <w:pPr>
              <w:jc w:val="center"/>
            </w:pPr>
            <w:r>
              <w:t>3.3</w:t>
            </w:r>
          </w:p>
        </w:tc>
        <w:tc>
          <w:tcPr>
            <w:tcW w:w="8028" w:type="dxa"/>
          </w:tcPr>
          <w:p w14:paraId="56285B3D" w14:textId="77777777"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In case of any error, render same page with error messages.</w:t>
            </w:r>
          </w:p>
        </w:tc>
      </w:tr>
    </w:tbl>
    <w:p w14:paraId="0AA275ED" w14:textId="77777777" w:rsidR="006A2E86" w:rsidRDefault="006A2E86" w:rsidP="00F952D3">
      <w:pPr>
        <w:pStyle w:val="BodyText"/>
        <w:rPr>
          <w:color w:val="000000" w:themeColor="text1"/>
          <w:lang w:eastAsia="x-none"/>
        </w:rPr>
      </w:pPr>
    </w:p>
    <w:p w14:paraId="1592C564" w14:textId="77777777" w:rsidR="001D1B51" w:rsidRDefault="001D1B51"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Edit User</w:t>
      </w:r>
    </w:p>
    <w:p w14:paraId="3AAB3AF6" w14:textId="77777777" w:rsidR="001D1B51" w:rsidRDefault="001D1B51" w:rsidP="00F952D3">
      <w:pPr>
        <w:pStyle w:val="BodyText"/>
        <w:rPr>
          <w:color w:val="000000" w:themeColor="text1"/>
          <w:lang w:eastAsia="x-none"/>
        </w:rPr>
      </w:pPr>
    </w:p>
    <w:p w14:paraId="5601BA98" w14:textId="77777777" w:rsidR="001D1B51" w:rsidRDefault="001D1B51" w:rsidP="00F952D3">
      <w:pPr>
        <w:pStyle w:val="BodyText"/>
      </w:pPr>
      <w:r>
        <w:object w:dxaOrig="22517" w:dyaOrig="11978" w14:anchorId="06E28D6F">
          <v:shape id="_x0000_i1081" type="#_x0000_t75" style="width:467pt;height:248.5pt" o:ole="">
            <v:imagedata r:id="rId131" o:title=""/>
          </v:shape>
          <o:OLEObject Type="Embed" ProgID="Visio.Drawing.11" ShapeID="_x0000_i1081" DrawAspect="Content" ObjectID="_1450521397" r:id="rId132"/>
        </w:object>
      </w:r>
    </w:p>
    <w:p w14:paraId="1B604126" w14:textId="77777777" w:rsidR="001D1B51" w:rsidRDefault="001D1B51" w:rsidP="001D1B51">
      <w:r>
        <w:t xml:space="preserve">Sequence table </w:t>
      </w:r>
    </w:p>
    <w:tbl>
      <w:tblPr>
        <w:tblStyle w:val="TableGrid"/>
        <w:tblW w:w="0" w:type="auto"/>
        <w:tblLook w:val="04A0" w:firstRow="1" w:lastRow="0" w:firstColumn="1" w:lastColumn="0" w:noHBand="0" w:noVBand="1"/>
      </w:tblPr>
      <w:tblGrid>
        <w:gridCol w:w="1548"/>
        <w:gridCol w:w="8028"/>
      </w:tblGrid>
      <w:tr w:rsidR="001D1B51" w14:paraId="3C59D904" w14:textId="77777777" w:rsidTr="00C16D0F">
        <w:tc>
          <w:tcPr>
            <w:tcW w:w="1548" w:type="dxa"/>
          </w:tcPr>
          <w:p w14:paraId="56AFFFCF" w14:textId="77777777" w:rsidR="001D1B51" w:rsidRDefault="001D1B51" w:rsidP="00C16D0F">
            <w:r>
              <w:t>Sequence No.</w:t>
            </w:r>
          </w:p>
        </w:tc>
        <w:tc>
          <w:tcPr>
            <w:tcW w:w="8028" w:type="dxa"/>
          </w:tcPr>
          <w:p w14:paraId="38F57A19" w14:textId="77777777" w:rsidR="001D1B51" w:rsidRDefault="001D1B51" w:rsidP="00C16D0F">
            <w:r>
              <w:t>Action</w:t>
            </w:r>
          </w:p>
        </w:tc>
      </w:tr>
      <w:tr w:rsidR="001D1B51" w14:paraId="5FBC51BF" w14:textId="77777777" w:rsidTr="00C16D0F">
        <w:tc>
          <w:tcPr>
            <w:tcW w:w="1548" w:type="dxa"/>
          </w:tcPr>
          <w:p w14:paraId="5DE73050" w14:textId="77777777" w:rsidR="001D1B51" w:rsidRDefault="001D1B51" w:rsidP="00C16D0F">
            <w:pPr>
              <w:jc w:val="center"/>
            </w:pPr>
            <w:r>
              <w:t>1</w:t>
            </w:r>
          </w:p>
        </w:tc>
        <w:tc>
          <w:tcPr>
            <w:tcW w:w="8028" w:type="dxa"/>
          </w:tcPr>
          <w:p w14:paraId="0935604E" w14:textId="77777777"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1D1B51" w14:paraId="53B75460" w14:textId="77777777" w:rsidTr="00C16D0F">
        <w:tc>
          <w:tcPr>
            <w:tcW w:w="1548" w:type="dxa"/>
          </w:tcPr>
          <w:p w14:paraId="5698FC2E" w14:textId="77777777" w:rsidR="001D1B51" w:rsidRDefault="001D1B51" w:rsidP="00C16D0F">
            <w:pPr>
              <w:jc w:val="center"/>
            </w:pPr>
            <w:r>
              <w:t>2</w:t>
            </w:r>
          </w:p>
        </w:tc>
        <w:tc>
          <w:tcPr>
            <w:tcW w:w="8028" w:type="dxa"/>
          </w:tcPr>
          <w:p w14:paraId="460F4ADA" w14:textId="77777777"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w:t>
            </w:r>
            <w:r w:rsidR="00CE4F34">
              <w:rPr>
                <w:rFonts w:eastAsiaTheme="minorHAnsi" w:cs="Arial"/>
                <w:color w:val="000000"/>
              </w:rPr>
              <w:t>view details of particular user</w:t>
            </w:r>
          </w:p>
        </w:tc>
      </w:tr>
      <w:tr w:rsidR="001D1B51" w14:paraId="64724449" w14:textId="77777777" w:rsidTr="00C16D0F">
        <w:tc>
          <w:tcPr>
            <w:tcW w:w="1548" w:type="dxa"/>
          </w:tcPr>
          <w:p w14:paraId="3B2CD625" w14:textId="77777777" w:rsidR="001D1B51" w:rsidRDefault="001D1B51" w:rsidP="00C16D0F">
            <w:pPr>
              <w:jc w:val="center"/>
            </w:pPr>
            <w:r>
              <w:t>3</w:t>
            </w:r>
          </w:p>
        </w:tc>
        <w:tc>
          <w:tcPr>
            <w:tcW w:w="8028" w:type="dxa"/>
          </w:tcPr>
          <w:p w14:paraId="4220192A" w14:textId="77777777"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‘Edit User’ button to edit the user</w:t>
            </w:r>
          </w:p>
        </w:tc>
      </w:tr>
      <w:tr w:rsidR="001D1B51" w14:paraId="58F181AA" w14:textId="77777777" w:rsidTr="00C16D0F">
        <w:tc>
          <w:tcPr>
            <w:tcW w:w="1548" w:type="dxa"/>
          </w:tcPr>
          <w:p w14:paraId="0EB2912B" w14:textId="77777777" w:rsidR="001D1B51" w:rsidRDefault="001D1B51" w:rsidP="00C16D0F">
            <w:pPr>
              <w:jc w:val="center"/>
            </w:pPr>
            <w:r>
              <w:t>4.1</w:t>
            </w:r>
          </w:p>
        </w:tc>
        <w:tc>
          <w:tcPr>
            <w:tcW w:w="8028" w:type="dxa"/>
          </w:tcPr>
          <w:p w14:paraId="7377E0A1" w14:textId="77777777" w:rsidR="001D1B51" w:rsidRPr="00CE4F34"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‘Update User’ button to update the user and proceed</w:t>
            </w:r>
          </w:p>
        </w:tc>
      </w:tr>
      <w:tr w:rsidR="001D1B51" w14:paraId="483219B1" w14:textId="77777777" w:rsidTr="00C16D0F">
        <w:tc>
          <w:tcPr>
            <w:tcW w:w="1548" w:type="dxa"/>
          </w:tcPr>
          <w:p w14:paraId="4408364B" w14:textId="77777777" w:rsidR="001D1B51" w:rsidRDefault="001D1B51" w:rsidP="00C16D0F">
            <w:pPr>
              <w:jc w:val="center"/>
            </w:pPr>
            <w:r>
              <w:t>4.2</w:t>
            </w:r>
          </w:p>
        </w:tc>
        <w:tc>
          <w:tcPr>
            <w:tcW w:w="8028" w:type="dxa"/>
          </w:tcPr>
          <w:p w14:paraId="0A17A56E" w14:textId="77777777"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r w:rsidR="001D1B51" w14:paraId="3BFB2B8A" w14:textId="77777777" w:rsidTr="00C16D0F">
        <w:tc>
          <w:tcPr>
            <w:tcW w:w="1548" w:type="dxa"/>
          </w:tcPr>
          <w:p w14:paraId="45108600" w14:textId="77777777" w:rsidR="001D1B51" w:rsidRDefault="001D1B51" w:rsidP="00C16D0F">
            <w:pPr>
              <w:jc w:val="center"/>
            </w:pPr>
            <w:r>
              <w:t>4.3</w:t>
            </w:r>
          </w:p>
        </w:tc>
        <w:tc>
          <w:tcPr>
            <w:tcW w:w="8028" w:type="dxa"/>
          </w:tcPr>
          <w:p w14:paraId="25F17AA7" w14:textId="77777777" w:rsidR="001D1B51"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In case any errors, render same page with error messages</w:t>
            </w:r>
          </w:p>
        </w:tc>
      </w:tr>
    </w:tbl>
    <w:p w14:paraId="2DC222ED" w14:textId="77777777" w:rsidR="001D1B51" w:rsidRDefault="001D1B51" w:rsidP="00F952D3">
      <w:pPr>
        <w:pStyle w:val="BodyText"/>
      </w:pPr>
    </w:p>
    <w:p w14:paraId="0BC2B71E" w14:textId="77777777" w:rsidR="00045959" w:rsidRDefault="00045959" w:rsidP="00F952D3">
      <w:pPr>
        <w:pStyle w:val="BodyText"/>
      </w:pPr>
      <w:r>
        <w:lastRenderedPageBreak/>
        <w:t>Seq. Diagram to Unable/Disable User</w:t>
      </w:r>
    </w:p>
    <w:p w14:paraId="47F7A548" w14:textId="77777777" w:rsidR="00045959" w:rsidRDefault="00045959" w:rsidP="00F952D3">
      <w:pPr>
        <w:pStyle w:val="BodyText"/>
      </w:pPr>
    </w:p>
    <w:p w14:paraId="028C9B85" w14:textId="77777777" w:rsidR="00045959" w:rsidRDefault="00045959" w:rsidP="00F952D3">
      <w:pPr>
        <w:pStyle w:val="BodyText"/>
      </w:pPr>
      <w:r>
        <w:object w:dxaOrig="18012" w:dyaOrig="11642" w14:anchorId="3C58813D">
          <v:shape id="_x0000_i1082" type="#_x0000_t75" style="width:467.5pt;height:302pt" o:ole="">
            <v:imagedata r:id="rId133" o:title=""/>
          </v:shape>
          <o:OLEObject Type="Embed" ProgID="Visio.Drawing.11" ShapeID="_x0000_i1082" DrawAspect="Content" ObjectID="_1450521398" r:id="rId134"/>
        </w:object>
      </w:r>
    </w:p>
    <w:p w14:paraId="6736E10E" w14:textId="77777777" w:rsidR="00045959" w:rsidRDefault="00045959" w:rsidP="00F952D3">
      <w:pPr>
        <w:pStyle w:val="BodyText"/>
      </w:pPr>
    </w:p>
    <w:p w14:paraId="3F64C894" w14:textId="77777777" w:rsidR="00045959" w:rsidRDefault="00045959" w:rsidP="00045959">
      <w:r>
        <w:t xml:space="preserve">Sequence table </w:t>
      </w:r>
    </w:p>
    <w:tbl>
      <w:tblPr>
        <w:tblStyle w:val="TableGrid"/>
        <w:tblW w:w="0" w:type="auto"/>
        <w:tblLook w:val="04A0" w:firstRow="1" w:lastRow="0" w:firstColumn="1" w:lastColumn="0" w:noHBand="0" w:noVBand="1"/>
      </w:tblPr>
      <w:tblGrid>
        <w:gridCol w:w="1548"/>
        <w:gridCol w:w="8028"/>
      </w:tblGrid>
      <w:tr w:rsidR="00045959" w14:paraId="5470E25F" w14:textId="77777777" w:rsidTr="00C16D0F">
        <w:tc>
          <w:tcPr>
            <w:tcW w:w="1548" w:type="dxa"/>
          </w:tcPr>
          <w:p w14:paraId="186FB53A" w14:textId="77777777" w:rsidR="00045959" w:rsidRDefault="00045959" w:rsidP="00C16D0F">
            <w:r>
              <w:t>Sequence No.</w:t>
            </w:r>
          </w:p>
        </w:tc>
        <w:tc>
          <w:tcPr>
            <w:tcW w:w="8028" w:type="dxa"/>
          </w:tcPr>
          <w:p w14:paraId="10883549" w14:textId="77777777" w:rsidR="00045959" w:rsidRDefault="00045959" w:rsidP="00C16D0F">
            <w:r>
              <w:t>Action</w:t>
            </w:r>
          </w:p>
        </w:tc>
      </w:tr>
      <w:tr w:rsidR="00045959" w14:paraId="6E06F57B" w14:textId="77777777" w:rsidTr="00C16D0F">
        <w:tc>
          <w:tcPr>
            <w:tcW w:w="1548" w:type="dxa"/>
          </w:tcPr>
          <w:p w14:paraId="09A940D7" w14:textId="77777777" w:rsidR="00045959" w:rsidRDefault="00045959" w:rsidP="00C16D0F">
            <w:pPr>
              <w:jc w:val="center"/>
            </w:pPr>
            <w:r>
              <w:t>1</w:t>
            </w:r>
          </w:p>
        </w:tc>
        <w:tc>
          <w:tcPr>
            <w:tcW w:w="8028" w:type="dxa"/>
          </w:tcPr>
          <w:p w14:paraId="3D2921EA" w14:textId="77777777"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045959" w14:paraId="7D8D4FBD" w14:textId="77777777" w:rsidTr="00C16D0F">
        <w:tc>
          <w:tcPr>
            <w:tcW w:w="1548" w:type="dxa"/>
          </w:tcPr>
          <w:p w14:paraId="1C0469F8" w14:textId="77777777" w:rsidR="00045959" w:rsidRDefault="00045959" w:rsidP="00C16D0F">
            <w:pPr>
              <w:jc w:val="center"/>
            </w:pPr>
            <w:r>
              <w:t>2</w:t>
            </w:r>
          </w:p>
        </w:tc>
        <w:tc>
          <w:tcPr>
            <w:tcW w:w="8028" w:type="dxa"/>
          </w:tcPr>
          <w:p w14:paraId="7062135A" w14:textId="77777777"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045959" w14:paraId="019123A9" w14:textId="77777777" w:rsidTr="00C16D0F">
        <w:tc>
          <w:tcPr>
            <w:tcW w:w="1548" w:type="dxa"/>
          </w:tcPr>
          <w:p w14:paraId="3139032B" w14:textId="77777777" w:rsidR="00045959" w:rsidRDefault="00045959" w:rsidP="00C16D0F">
            <w:pPr>
              <w:jc w:val="center"/>
            </w:pPr>
            <w:r>
              <w:t>3</w:t>
            </w:r>
          </w:p>
        </w:tc>
        <w:tc>
          <w:tcPr>
            <w:tcW w:w="8028" w:type="dxa"/>
          </w:tcPr>
          <w:p w14:paraId="733B45AF" w14:textId="77777777" w:rsidR="00045959"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‘Disable’ button to disable the already enabled user and redirect to same page or</w:t>
            </w:r>
          </w:p>
          <w:p w14:paraId="43ED4C33" w14:textId="77777777" w:rsidR="00045959" w:rsidRPr="006A2E86"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 xml:space="preserve">Press ‘Enable’ button to enable the already disabled user and redirect </w:t>
            </w:r>
          </w:p>
        </w:tc>
      </w:tr>
    </w:tbl>
    <w:p w14:paraId="3811C9C9" w14:textId="77777777" w:rsidR="001D1B51" w:rsidRDefault="001D1B51" w:rsidP="00F952D3">
      <w:pPr>
        <w:pStyle w:val="BodyText"/>
        <w:rPr>
          <w:color w:val="000000" w:themeColor="text1"/>
          <w:lang w:eastAsia="x-none"/>
        </w:rPr>
      </w:pPr>
    </w:p>
    <w:p w14:paraId="1D76F120" w14:textId="77777777" w:rsidR="00BD0AF2" w:rsidRDefault="00BD0AF2" w:rsidP="00F952D3">
      <w:pPr>
        <w:pStyle w:val="BodyText"/>
        <w:rPr>
          <w:color w:val="000000" w:themeColor="text1"/>
          <w:lang w:eastAsia="x-none"/>
        </w:rPr>
      </w:pPr>
    </w:p>
    <w:p w14:paraId="770D140A" w14:textId="77777777" w:rsidR="00BD0AF2" w:rsidRDefault="00BD0AF2" w:rsidP="00F952D3">
      <w:pPr>
        <w:pStyle w:val="BodyText"/>
        <w:rPr>
          <w:color w:val="000000" w:themeColor="text1"/>
          <w:lang w:eastAsia="x-none"/>
        </w:rPr>
      </w:pPr>
    </w:p>
    <w:p w14:paraId="4BC6C569" w14:textId="77777777" w:rsidR="00BD0AF2" w:rsidRDefault="00BD0AF2" w:rsidP="00F952D3">
      <w:pPr>
        <w:pStyle w:val="BodyText"/>
        <w:rPr>
          <w:color w:val="000000" w:themeColor="text1"/>
          <w:lang w:eastAsia="x-none"/>
        </w:rPr>
      </w:pPr>
    </w:p>
    <w:p w14:paraId="239017B3" w14:textId="77777777" w:rsidR="00BD0AF2" w:rsidRDefault="00BD0AF2" w:rsidP="00F952D3">
      <w:pPr>
        <w:pStyle w:val="BodyText"/>
        <w:rPr>
          <w:color w:val="000000" w:themeColor="text1"/>
          <w:lang w:eastAsia="x-none"/>
        </w:rPr>
      </w:pPr>
    </w:p>
    <w:p w14:paraId="69E9FD99" w14:textId="77777777" w:rsidR="00BD0AF2" w:rsidRDefault="00BD0AF2" w:rsidP="00F952D3">
      <w:pPr>
        <w:pStyle w:val="BodyText"/>
        <w:rPr>
          <w:color w:val="000000" w:themeColor="text1"/>
          <w:lang w:eastAsia="x-none"/>
        </w:rPr>
      </w:pPr>
    </w:p>
    <w:p w14:paraId="50B2D30A" w14:textId="77777777" w:rsidR="00BD0AF2" w:rsidRDefault="00BD0AF2" w:rsidP="00F952D3">
      <w:pPr>
        <w:pStyle w:val="BodyText"/>
        <w:rPr>
          <w:color w:val="000000" w:themeColor="text1"/>
          <w:lang w:eastAsia="x-none"/>
        </w:rPr>
      </w:pPr>
    </w:p>
    <w:p w14:paraId="7756F528" w14:textId="77777777" w:rsidR="00BD0AF2" w:rsidRDefault="00BD0AF2" w:rsidP="00F952D3">
      <w:pPr>
        <w:pStyle w:val="BodyText"/>
        <w:rPr>
          <w:color w:val="000000" w:themeColor="text1"/>
          <w:lang w:eastAsia="x-none"/>
        </w:rPr>
      </w:pPr>
    </w:p>
    <w:p w14:paraId="5E07E728" w14:textId="77777777" w:rsidR="00BD0AF2" w:rsidRDefault="00BD0AF2" w:rsidP="00F952D3">
      <w:pPr>
        <w:pStyle w:val="BodyText"/>
        <w:rPr>
          <w:color w:val="000000" w:themeColor="text1"/>
          <w:lang w:eastAsia="x-none"/>
        </w:rPr>
      </w:pPr>
    </w:p>
    <w:p w14:paraId="703BCB76" w14:textId="77777777" w:rsidR="00BD0AF2" w:rsidRDefault="00BD0AF2" w:rsidP="00F952D3">
      <w:pPr>
        <w:pStyle w:val="BodyText"/>
        <w:rPr>
          <w:color w:val="000000" w:themeColor="text1"/>
          <w:lang w:eastAsia="x-none"/>
        </w:rPr>
      </w:pPr>
    </w:p>
    <w:p w14:paraId="40F95737" w14:textId="77777777" w:rsidR="00BD0AF2" w:rsidRDefault="00BD0AF2" w:rsidP="00F952D3">
      <w:pPr>
        <w:pStyle w:val="BodyText"/>
        <w:rPr>
          <w:color w:val="000000" w:themeColor="text1"/>
          <w:lang w:eastAsia="x-none"/>
        </w:rPr>
      </w:pPr>
    </w:p>
    <w:p w14:paraId="3893C1CE" w14:textId="77777777" w:rsidR="00BD0AF2" w:rsidRDefault="00BD0AF2"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Change Password</w:t>
      </w:r>
      <w:r w:rsidR="00FA3E08">
        <w:rPr>
          <w:color w:val="000000" w:themeColor="text1"/>
          <w:lang w:eastAsia="x-none"/>
        </w:rPr>
        <w:t xml:space="preserve"> of User</w:t>
      </w:r>
    </w:p>
    <w:p w14:paraId="177EDA19" w14:textId="77777777" w:rsidR="00BD0AF2" w:rsidRDefault="00BD0AF2" w:rsidP="00F952D3">
      <w:pPr>
        <w:pStyle w:val="BodyText"/>
      </w:pPr>
      <w:r>
        <w:object w:dxaOrig="18478" w:dyaOrig="10922" w14:anchorId="2A62D78E">
          <v:shape id="_x0000_i1083" type="#_x0000_t75" style="width:467.5pt;height:276pt" o:ole="">
            <v:imagedata r:id="rId135" o:title=""/>
          </v:shape>
          <o:OLEObject Type="Embed" ProgID="Visio.Drawing.11" ShapeID="_x0000_i1083" DrawAspect="Content" ObjectID="_1450521399" r:id="rId136"/>
        </w:object>
      </w:r>
    </w:p>
    <w:p w14:paraId="7881B7E3" w14:textId="77777777" w:rsidR="00BD0AF2" w:rsidRDefault="00BD0AF2" w:rsidP="00BD0AF2">
      <w:r>
        <w:t xml:space="preserve">Sequence table </w:t>
      </w:r>
    </w:p>
    <w:tbl>
      <w:tblPr>
        <w:tblStyle w:val="TableGrid"/>
        <w:tblW w:w="0" w:type="auto"/>
        <w:tblLook w:val="04A0" w:firstRow="1" w:lastRow="0" w:firstColumn="1" w:lastColumn="0" w:noHBand="0" w:noVBand="1"/>
      </w:tblPr>
      <w:tblGrid>
        <w:gridCol w:w="1548"/>
        <w:gridCol w:w="8028"/>
      </w:tblGrid>
      <w:tr w:rsidR="00BD0AF2" w14:paraId="220AFEB6" w14:textId="77777777" w:rsidTr="00C16D0F">
        <w:tc>
          <w:tcPr>
            <w:tcW w:w="1548" w:type="dxa"/>
          </w:tcPr>
          <w:p w14:paraId="23787242" w14:textId="77777777" w:rsidR="00BD0AF2" w:rsidRDefault="00BD0AF2" w:rsidP="00C16D0F">
            <w:r>
              <w:t>Sequence No.</w:t>
            </w:r>
          </w:p>
        </w:tc>
        <w:tc>
          <w:tcPr>
            <w:tcW w:w="8028" w:type="dxa"/>
          </w:tcPr>
          <w:p w14:paraId="5EC40BF1" w14:textId="77777777" w:rsidR="00BD0AF2" w:rsidRDefault="00BD0AF2" w:rsidP="00C16D0F">
            <w:r>
              <w:t>Action</w:t>
            </w:r>
          </w:p>
        </w:tc>
      </w:tr>
      <w:tr w:rsidR="00BD0AF2" w14:paraId="4364F20F" w14:textId="77777777" w:rsidTr="00C16D0F">
        <w:tc>
          <w:tcPr>
            <w:tcW w:w="1548" w:type="dxa"/>
          </w:tcPr>
          <w:p w14:paraId="1ADA3DA6" w14:textId="77777777" w:rsidR="00BD0AF2" w:rsidRDefault="00BD0AF2" w:rsidP="00C16D0F">
            <w:pPr>
              <w:jc w:val="center"/>
            </w:pPr>
            <w:r>
              <w:t>1</w:t>
            </w:r>
          </w:p>
        </w:tc>
        <w:tc>
          <w:tcPr>
            <w:tcW w:w="8028" w:type="dxa"/>
          </w:tcPr>
          <w:p w14:paraId="417BBF41" w14:textId="77777777" w:rsidR="00BD0AF2" w:rsidRPr="00CE4F34" w:rsidRDefault="00BD0AF2" w:rsidP="00C16D0F">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BD0AF2" w14:paraId="7709A927" w14:textId="77777777" w:rsidTr="00C16D0F">
        <w:tc>
          <w:tcPr>
            <w:tcW w:w="1548" w:type="dxa"/>
          </w:tcPr>
          <w:p w14:paraId="12A7144D" w14:textId="77777777" w:rsidR="00BD0AF2" w:rsidRDefault="00BD0AF2" w:rsidP="00C16D0F">
            <w:pPr>
              <w:jc w:val="center"/>
            </w:pPr>
            <w:r>
              <w:t>2</w:t>
            </w:r>
          </w:p>
        </w:tc>
        <w:tc>
          <w:tcPr>
            <w:tcW w:w="8028" w:type="dxa"/>
          </w:tcPr>
          <w:p w14:paraId="2EC28233" w14:textId="77777777" w:rsidR="00BD0AF2" w:rsidRPr="00CE4F34" w:rsidRDefault="00BD0AF2" w:rsidP="00C16D0F">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BD0AF2" w14:paraId="01608C26" w14:textId="77777777" w:rsidTr="00C16D0F">
        <w:tc>
          <w:tcPr>
            <w:tcW w:w="1548" w:type="dxa"/>
          </w:tcPr>
          <w:p w14:paraId="48AB3A13" w14:textId="77777777" w:rsidR="00BD0AF2" w:rsidRDefault="00BD0AF2" w:rsidP="00C16D0F">
            <w:pPr>
              <w:jc w:val="center"/>
            </w:pPr>
            <w:r>
              <w:t>3</w:t>
            </w:r>
          </w:p>
        </w:tc>
        <w:tc>
          <w:tcPr>
            <w:tcW w:w="8028" w:type="dxa"/>
          </w:tcPr>
          <w:p w14:paraId="6BDFBCF2" w14:textId="77777777" w:rsidR="00BD0AF2" w:rsidRPr="006A2E86" w:rsidRDefault="00BD0AF2" w:rsidP="00BD0AF2">
            <w:pPr>
              <w:autoSpaceDE w:val="0"/>
              <w:autoSpaceDN w:val="0"/>
              <w:adjustRightInd w:val="0"/>
              <w:spacing w:line="288" w:lineRule="auto"/>
              <w:rPr>
                <w:rFonts w:eastAsiaTheme="minorHAnsi" w:cs="Arial"/>
                <w:color w:val="000000"/>
              </w:rPr>
            </w:pPr>
            <w:r>
              <w:rPr>
                <w:rFonts w:eastAsiaTheme="minorHAnsi" w:cs="Arial"/>
                <w:color w:val="000000"/>
              </w:rPr>
              <w:t xml:space="preserve">Press ‘Force to Change Password’ button to force user, to change password forcefully and redirect to same page </w:t>
            </w:r>
          </w:p>
        </w:tc>
      </w:tr>
    </w:tbl>
    <w:p w14:paraId="6FED4792" w14:textId="77777777" w:rsidR="00BD0AF2" w:rsidRDefault="00BD0AF2" w:rsidP="00BD0AF2">
      <w:pPr>
        <w:pStyle w:val="BodyText"/>
        <w:rPr>
          <w:color w:val="000000" w:themeColor="text1"/>
          <w:lang w:eastAsia="x-none"/>
        </w:rPr>
      </w:pPr>
    </w:p>
    <w:p w14:paraId="7CDFADF6" w14:textId="77777777" w:rsidR="00FA3E08" w:rsidRDefault="00FA3E08" w:rsidP="00BD0AF2">
      <w:pPr>
        <w:pStyle w:val="BodyText"/>
        <w:rPr>
          <w:color w:val="000000" w:themeColor="text1"/>
          <w:lang w:eastAsia="x-none"/>
        </w:rPr>
      </w:pPr>
    </w:p>
    <w:p w14:paraId="2C21C0C3" w14:textId="77777777" w:rsidR="00FA3E08" w:rsidRDefault="00FA3E08" w:rsidP="00BD0AF2">
      <w:pPr>
        <w:pStyle w:val="BodyText"/>
        <w:rPr>
          <w:color w:val="000000" w:themeColor="text1"/>
          <w:lang w:eastAsia="x-none"/>
        </w:rPr>
      </w:pPr>
    </w:p>
    <w:p w14:paraId="25ECBF33" w14:textId="77777777" w:rsidR="00FA3E08" w:rsidRDefault="00FA3E08" w:rsidP="00BD0AF2">
      <w:pPr>
        <w:pStyle w:val="BodyText"/>
        <w:rPr>
          <w:color w:val="000000" w:themeColor="text1"/>
          <w:lang w:eastAsia="x-none"/>
        </w:rPr>
      </w:pPr>
    </w:p>
    <w:p w14:paraId="066FD083" w14:textId="77777777" w:rsidR="00FA3E08" w:rsidRDefault="00FA3E08" w:rsidP="00BD0AF2">
      <w:pPr>
        <w:pStyle w:val="BodyText"/>
        <w:rPr>
          <w:color w:val="000000" w:themeColor="text1"/>
          <w:lang w:eastAsia="x-none"/>
        </w:rPr>
      </w:pPr>
    </w:p>
    <w:p w14:paraId="0A9EE1EC" w14:textId="77777777" w:rsidR="00FA3E08" w:rsidRDefault="00FA3E08" w:rsidP="00BD0AF2">
      <w:pPr>
        <w:pStyle w:val="BodyText"/>
        <w:rPr>
          <w:color w:val="000000" w:themeColor="text1"/>
          <w:lang w:eastAsia="x-none"/>
        </w:rPr>
      </w:pPr>
    </w:p>
    <w:p w14:paraId="0C4DD448" w14:textId="77777777" w:rsidR="00FA3E08" w:rsidRDefault="00FA3E08" w:rsidP="00BD0AF2">
      <w:pPr>
        <w:pStyle w:val="BodyText"/>
        <w:rPr>
          <w:color w:val="000000" w:themeColor="text1"/>
          <w:lang w:eastAsia="x-none"/>
        </w:rPr>
      </w:pPr>
    </w:p>
    <w:p w14:paraId="20D594D1" w14:textId="77777777" w:rsidR="00FA3E08" w:rsidRDefault="00FA3E08" w:rsidP="00BD0AF2">
      <w:pPr>
        <w:pStyle w:val="BodyText"/>
        <w:rPr>
          <w:color w:val="000000" w:themeColor="text1"/>
          <w:lang w:eastAsia="x-none"/>
        </w:rPr>
      </w:pPr>
    </w:p>
    <w:p w14:paraId="3CBAD46B" w14:textId="77777777" w:rsidR="00FA3E08" w:rsidRDefault="00FA3E08" w:rsidP="00BD0AF2">
      <w:pPr>
        <w:pStyle w:val="BodyText"/>
        <w:rPr>
          <w:color w:val="000000" w:themeColor="text1"/>
          <w:lang w:eastAsia="x-none"/>
        </w:rPr>
      </w:pPr>
    </w:p>
    <w:p w14:paraId="6673D314" w14:textId="77777777" w:rsidR="00FA3E08" w:rsidRDefault="00FA3E08" w:rsidP="00BD0AF2">
      <w:pPr>
        <w:pStyle w:val="BodyText"/>
        <w:rPr>
          <w:color w:val="000000" w:themeColor="text1"/>
          <w:lang w:eastAsia="x-none"/>
        </w:rPr>
      </w:pPr>
    </w:p>
    <w:p w14:paraId="047587AD" w14:textId="77777777" w:rsidR="00FA3E08" w:rsidRDefault="00FA3E08" w:rsidP="00BD0AF2">
      <w:pPr>
        <w:pStyle w:val="BodyText"/>
        <w:rPr>
          <w:color w:val="000000" w:themeColor="text1"/>
          <w:lang w:eastAsia="x-none"/>
        </w:rPr>
      </w:pPr>
    </w:p>
    <w:p w14:paraId="2BE2B06C" w14:textId="77777777" w:rsidR="00FA3E08" w:rsidRDefault="00FA3E08" w:rsidP="00BD0AF2">
      <w:pPr>
        <w:pStyle w:val="BodyText"/>
        <w:rPr>
          <w:color w:val="000000" w:themeColor="text1"/>
          <w:lang w:eastAsia="x-none"/>
        </w:rPr>
      </w:pPr>
    </w:p>
    <w:p w14:paraId="3296D808" w14:textId="77777777" w:rsidR="00FA3E08" w:rsidRDefault="00FA3E08" w:rsidP="00BD0AF2">
      <w:pPr>
        <w:pStyle w:val="BodyText"/>
        <w:rPr>
          <w:color w:val="000000" w:themeColor="text1"/>
          <w:lang w:eastAsia="x-none"/>
        </w:rPr>
      </w:pPr>
    </w:p>
    <w:p w14:paraId="5FEA789B" w14:textId="77777777" w:rsidR="00FA3E08" w:rsidRDefault="00FA3E08" w:rsidP="00BD0AF2">
      <w:pPr>
        <w:pStyle w:val="BodyText"/>
        <w:rPr>
          <w:color w:val="000000" w:themeColor="text1"/>
          <w:lang w:eastAsia="x-none"/>
        </w:rPr>
      </w:pPr>
    </w:p>
    <w:p w14:paraId="4121BA02" w14:textId="77777777" w:rsidR="00FA3E08" w:rsidRDefault="00FA3E08" w:rsidP="00BD0AF2">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for Reset Password of User</w:t>
      </w:r>
    </w:p>
    <w:p w14:paraId="45E9C78D" w14:textId="77777777" w:rsidR="00FA3E08" w:rsidRDefault="00FA3E08" w:rsidP="00BD0AF2">
      <w:pPr>
        <w:pStyle w:val="BodyText"/>
      </w:pPr>
      <w:r>
        <w:object w:dxaOrig="18651" w:dyaOrig="10922" w14:anchorId="2CF4269F">
          <v:shape id="_x0000_i1084" type="#_x0000_t75" style="width:466.5pt;height:273pt" o:ole="">
            <v:imagedata r:id="rId137" o:title=""/>
          </v:shape>
          <o:OLEObject Type="Embed" ProgID="Visio.Drawing.11" ShapeID="_x0000_i1084" DrawAspect="Content" ObjectID="_1450521400" r:id="rId138"/>
        </w:object>
      </w:r>
    </w:p>
    <w:p w14:paraId="34994A7C" w14:textId="77777777" w:rsidR="00FA3E08" w:rsidRDefault="00FA3E08" w:rsidP="00BD0AF2">
      <w:pPr>
        <w:pStyle w:val="BodyText"/>
        <w:rPr>
          <w:color w:val="000000" w:themeColor="text1"/>
          <w:lang w:eastAsia="x-none"/>
        </w:rPr>
      </w:pPr>
    </w:p>
    <w:p w14:paraId="77CB3DDA" w14:textId="77777777" w:rsidR="00FA3E08" w:rsidRDefault="00FA3E08" w:rsidP="00FA3E08">
      <w:r>
        <w:t xml:space="preserve">Sequence table </w:t>
      </w:r>
    </w:p>
    <w:tbl>
      <w:tblPr>
        <w:tblStyle w:val="TableGrid"/>
        <w:tblW w:w="0" w:type="auto"/>
        <w:tblLook w:val="04A0" w:firstRow="1" w:lastRow="0" w:firstColumn="1" w:lastColumn="0" w:noHBand="0" w:noVBand="1"/>
      </w:tblPr>
      <w:tblGrid>
        <w:gridCol w:w="1548"/>
        <w:gridCol w:w="8028"/>
      </w:tblGrid>
      <w:tr w:rsidR="00FA3E08" w14:paraId="0DB89489" w14:textId="77777777" w:rsidTr="00C16D0F">
        <w:tc>
          <w:tcPr>
            <w:tcW w:w="1548" w:type="dxa"/>
          </w:tcPr>
          <w:p w14:paraId="4B10C6FC" w14:textId="77777777" w:rsidR="00FA3E08" w:rsidRDefault="00FA3E08" w:rsidP="00C16D0F">
            <w:r>
              <w:t>Sequence No.</w:t>
            </w:r>
          </w:p>
        </w:tc>
        <w:tc>
          <w:tcPr>
            <w:tcW w:w="8028" w:type="dxa"/>
          </w:tcPr>
          <w:p w14:paraId="5DAE95E0" w14:textId="77777777" w:rsidR="00FA3E08" w:rsidRDefault="00FA3E08" w:rsidP="00C16D0F">
            <w:r>
              <w:t>Action</w:t>
            </w:r>
          </w:p>
        </w:tc>
      </w:tr>
      <w:tr w:rsidR="00FA3E08" w14:paraId="5BBEB72E" w14:textId="77777777" w:rsidTr="00C16D0F">
        <w:tc>
          <w:tcPr>
            <w:tcW w:w="1548" w:type="dxa"/>
          </w:tcPr>
          <w:p w14:paraId="7D26FD4B" w14:textId="77777777" w:rsidR="00FA3E08" w:rsidRDefault="00FA3E08" w:rsidP="00C16D0F">
            <w:pPr>
              <w:jc w:val="center"/>
            </w:pPr>
            <w:r>
              <w:t>1</w:t>
            </w:r>
          </w:p>
        </w:tc>
        <w:tc>
          <w:tcPr>
            <w:tcW w:w="8028" w:type="dxa"/>
          </w:tcPr>
          <w:p w14:paraId="5BD028EB" w14:textId="77777777" w:rsidR="00FA3E08" w:rsidRPr="00CE4F34" w:rsidRDefault="00FA3E08" w:rsidP="00C16D0F">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A3E08" w14:paraId="7F57BAC2" w14:textId="77777777" w:rsidTr="00C16D0F">
        <w:tc>
          <w:tcPr>
            <w:tcW w:w="1548" w:type="dxa"/>
          </w:tcPr>
          <w:p w14:paraId="3E864A8F" w14:textId="77777777" w:rsidR="00FA3E08" w:rsidRDefault="00FA3E08" w:rsidP="00C16D0F">
            <w:pPr>
              <w:jc w:val="center"/>
            </w:pPr>
            <w:r>
              <w:t>2</w:t>
            </w:r>
          </w:p>
        </w:tc>
        <w:tc>
          <w:tcPr>
            <w:tcW w:w="8028" w:type="dxa"/>
          </w:tcPr>
          <w:p w14:paraId="40E72A8A" w14:textId="77777777" w:rsidR="00FA3E08" w:rsidRPr="00CE4F34" w:rsidRDefault="00FA3E08" w:rsidP="00C16D0F">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A3E08" w14:paraId="6F68FC2C" w14:textId="77777777" w:rsidTr="00C16D0F">
        <w:tc>
          <w:tcPr>
            <w:tcW w:w="1548" w:type="dxa"/>
          </w:tcPr>
          <w:p w14:paraId="63A4A161" w14:textId="77777777" w:rsidR="00FA3E08" w:rsidRDefault="00FA3E08" w:rsidP="00C16D0F">
            <w:pPr>
              <w:jc w:val="center"/>
            </w:pPr>
            <w:r>
              <w:t>3</w:t>
            </w:r>
          </w:p>
        </w:tc>
        <w:tc>
          <w:tcPr>
            <w:tcW w:w="8028" w:type="dxa"/>
          </w:tcPr>
          <w:p w14:paraId="3DCFFEA6" w14:textId="77777777" w:rsidR="00FA3E08" w:rsidRPr="006A2E86" w:rsidRDefault="00FA3E08" w:rsidP="00FA3E08">
            <w:pPr>
              <w:autoSpaceDE w:val="0"/>
              <w:autoSpaceDN w:val="0"/>
              <w:adjustRightInd w:val="0"/>
              <w:spacing w:line="288" w:lineRule="auto"/>
              <w:rPr>
                <w:rFonts w:eastAsiaTheme="minorHAnsi" w:cs="Arial"/>
                <w:color w:val="000000"/>
              </w:rPr>
            </w:pPr>
            <w:r>
              <w:rPr>
                <w:rFonts w:eastAsiaTheme="minorHAnsi" w:cs="Arial"/>
                <w:color w:val="000000"/>
              </w:rPr>
              <w:t xml:space="preserve">Press ‘Reset Security Question’ button to reset security question for user, and redirect to same page </w:t>
            </w:r>
          </w:p>
        </w:tc>
      </w:tr>
    </w:tbl>
    <w:p w14:paraId="299F03F8" w14:textId="77777777" w:rsidR="00BD0AF2" w:rsidRDefault="00BD0AF2" w:rsidP="00F952D3">
      <w:pPr>
        <w:pStyle w:val="BodyText"/>
        <w:rPr>
          <w:color w:val="000000" w:themeColor="text1"/>
          <w:lang w:eastAsia="x-none"/>
        </w:rPr>
      </w:pPr>
    </w:p>
    <w:p w14:paraId="54680ECB" w14:textId="77777777" w:rsidR="00CE6AA8" w:rsidRDefault="00CE6AA8" w:rsidP="00F952D3">
      <w:pPr>
        <w:pStyle w:val="BodyText"/>
        <w:rPr>
          <w:color w:val="000000" w:themeColor="text1"/>
          <w:lang w:eastAsia="x-none"/>
        </w:rPr>
      </w:pPr>
    </w:p>
    <w:p w14:paraId="370C6973" w14:textId="77777777" w:rsidR="00CE6AA8" w:rsidRDefault="00CE6AA8" w:rsidP="00F952D3">
      <w:pPr>
        <w:pStyle w:val="BodyText"/>
        <w:rPr>
          <w:color w:val="000000" w:themeColor="text1"/>
          <w:lang w:eastAsia="x-none"/>
        </w:rPr>
      </w:pPr>
    </w:p>
    <w:p w14:paraId="7236233C" w14:textId="77777777" w:rsidR="00CE6AA8" w:rsidRDefault="00CE6AA8" w:rsidP="00F952D3">
      <w:pPr>
        <w:pStyle w:val="BodyText"/>
        <w:rPr>
          <w:color w:val="000000" w:themeColor="text1"/>
          <w:lang w:eastAsia="x-none"/>
        </w:rPr>
      </w:pPr>
    </w:p>
    <w:p w14:paraId="21F2B96C" w14:textId="77777777" w:rsidR="00CE6AA8" w:rsidRDefault="00CE6AA8" w:rsidP="00F952D3">
      <w:pPr>
        <w:pStyle w:val="BodyText"/>
        <w:rPr>
          <w:color w:val="000000" w:themeColor="text1"/>
          <w:lang w:eastAsia="x-none"/>
        </w:rPr>
      </w:pPr>
    </w:p>
    <w:p w14:paraId="77C02B30" w14:textId="77777777" w:rsidR="00CE6AA8" w:rsidRDefault="00CE6AA8" w:rsidP="00F952D3">
      <w:pPr>
        <w:pStyle w:val="BodyText"/>
        <w:rPr>
          <w:color w:val="000000" w:themeColor="text1"/>
          <w:lang w:eastAsia="x-none"/>
        </w:rPr>
      </w:pPr>
    </w:p>
    <w:p w14:paraId="2245D12B" w14:textId="77777777" w:rsidR="00CE6AA8" w:rsidRDefault="00CE6AA8" w:rsidP="00F952D3">
      <w:pPr>
        <w:pStyle w:val="BodyText"/>
        <w:rPr>
          <w:color w:val="000000" w:themeColor="text1"/>
          <w:lang w:eastAsia="x-none"/>
        </w:rPr>
      </w:pPr>
    </w:p>
    <w:p w14:paraId="6B76147E" w14:textId="77777777" w:rsidR="00CE6AA8" w:rsidRDefault="00CE6AA8" w:rsidP="00F952D3">
      <w:pPr>
        <w:pStyle w:val="BodyText"/>
        <w:rPr>
          <w:color w:val="000000" w:themeColor="text1"/>
          <w:lang w:eastAsia="x-none"/>
        </w:rPr>
      </w:pPr>
    </w:p>
    <w:p w14:paraId="2BFD169E" w14:textId="77777777" w:rsidR="00CE6AA8" w:rsidRDefault="00CE6AA8" w:rsidP="00F952D3">
      <w:pPr>
        <w:pStyle w:val="BodyText"/>
        <w:rPr>
          <w:color w:val="000000" w:themeColor="text1"/>
          <w:lang w:eastAsia="x-none"/>
        </w:rPr>
      </w:pPr>
    </w:p>
    <w:p w14:paraId="27597428" w14:textId="77777777" w:rsidR="00CE6AA8" w:rsidRDefault="00CE6AA8" w:rsidP="00F952D3">
      <w:pPr>
        <w:pStyle w:val="BodyText"/>
        <w:rPr>
          <w:color w:val="000000" w:themeColor="text1"/>
          <w:lang w:eastAsia="x-none"/>
        </w:rPr>
      </w:pPr>
    </w:p>
    <w:p w14:paraId="2DC9E452" w14:textId="77777777" w:rsidR="00CE6AA8" w:rsidRDefault="00CE6AA8" w:rsidP="00F952D3">
      <w:pPr>
        <w:pStyle w:val="BodyText"/>
        <w:rPr>
          <w:color w:val="000000" w:themeColor="text1"/>
          <w:lang w:eastAsia="x-none"/>
        </w:rPr>
      </w:pPr>
    </w:p>
    <w:p w14:paraId="3548E3B3" w14:textId="77777777" w:rsidR="00CE6AA8" w:rsidRDefault="00CE6AA8" w:rsidP="00F952D3">
      <w:pPr>
        <w:pStyle w:val="BodyText"/>
        <w:rPr>
          <w:color w:val="000000" w:themeColor="text1"/>
          <w:lang w:eastAsia="x-none"/>
        </w:rPr>
      </w:pPr>
    </w:p>
    <w:p w14:paraId="48540F90" w14:textId="77777777" w:rsidR="00CE6AA8" w:rsidRDefault="00CE6AA8" w:rsidP="00F952D3">
      <w:pPr>
        <w:pStyle w:val="BodyText"/>
        <w:rPr>
          <w:color w:val="000000" w:themeColor="text1"/>
          <w:lang w:eastAsia="x-none"/>
        </w:rPr>
      </w:pPr>
    </w:p>
    <w:p w14:paraId="5BE5D05E" w14:textId="77777777" w:rsidR="00CE6AA8" w:rsidRDefault="00CE6AA8"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w:t>
      </w:r>
      <w:r w:rsidR="00F70813">
        <w:rPr>
          <w:color w:val="000000" w:themeColor="text1"/>
          <w:lang w:eastAsia="x-none"/>
        </w:rPr>
        <w:t xml:space="preserve">Diagram to make </w:t>
      </w:r>
      <w:r>
        <w:rPr>
          <w:color w:val="000000" w:themeColor="text1"/>
          <w:lang w:eastAsia="x-none"/>
        </w:rPr>
        <w:t>User</w:t>
      </w:r>
      <w:r w:rsidR="00F70813">
        <w:rPr>
          <w:color w:val="000000" w:themeColor="text1"/>
          <w:lang w:eastAsia="x-none"/>
        </w:rPr>
        <w:t xml:space="preserve"> as Super Admin</w:t>
      </w:r>
    </w:p>
    <w:p w14:paraId="1A7783D0" w14:textId="77777777" w:rsidR="00CE6AA8" w:rsidRDefault="00CE6AA8" w:rsidP="00F952D3">
      <w:pPr>
        <w:pStyle w:val="BodyText"/>
        <w:rPr>
          <w:color w:val="000000" w:themeColor="text1"/>
          <w:lang w:eastAsia="x-none"/>
        </w:rPr>
      </w:pPr>
    </w:p>
    <w:p w14:paraId="760877FC" w14:textId="77777777" w:rsidR="00CE6AA8" w:rsidRDefault="00CE6AA8" w:rsidP="00F952D3">
      <w:pPr>
        <w:pStyle w:val="BodyText"/>
      </w:pPr>
      <w:r>
        <w:object w:dxaOrig="18112" w:dyaOrig="11042" w14:anchorId="2D7A78E8">
          <v:shape id="_x0000_i1085" type="#_x0000_t75" style="width:467.5pt;height:285pt" o:ole="">
            <v:imagedata r:id="rId139" o:title=""/>
          </v:shape>
          <o:OLEObject Type="Embed" ProgID="Visio.Drawing.11" ShapeID="_x0000_i1085" DrawAspect="Content" ObjectID="_1450521401" r:id="rId140"/>
        </w:object>
      </w:r>
    </w:p>
    <w:p w14:paraId="3DEFEBF1" w14:textId="77777777" w:rsidR="00CE6AA8" w:rsidRDefault="00CE6AA8" w:rsidP="00F952D3">
      <w:pPr>
        <w:pStyle w:val="BodyText"/>
      </w:pPr>
    </w:p>
    <w:p w14:paraId="383B5DE2" w14:textId="77777777" w:rsidR="00CE6AA8" w:rsidRDefault="00CE6AA8" w:rsidP="00CE6AA8">
      <w:r>
        <w:t xml:space="preserve">Sequence table </w:t>
      </w:r>
    </w:p>
    <w:tbl>
      <w:tblPr>
        <w:tblStyle w:val="TableGrid"/>
        <w:tblW w:w="0" w:type="auto"/>
        <w:tblLook w:val="04A0" w:firstRow="1" w:lastRow="0" w:firstColumn="1" w:lastColumn="0" w:noHBand="0" w:noVBand="1"/>
      </w:tblPr>
      <w:tblGrid>
        <w:gridCol w:w="1548"/>
        <w:gridCol w:w="8028"/>
      </w:tblGrid>
      <w:tr w:rsidR="00CE6AA8" w14:paraId="790F5FD4" w14:textId="77777777" w:rsidTr="00C16D0F">
        <w:tc>
          <w:tcPr>
            <w:tcW w:w="1548" w:type="dxa"/>
          </w:tcPr>
          <w:p w14:paraId="588D7F11" w14:textId="77777777" w:rsidR="00CE6AA8" w:rsidRDefault="00CE6AA8" w:rsidP="00C16D0F">
            <w:r>
              <w:t>Sequence No.</w:t>
            </w:r>
          </w:p>
        </w:tc>
        <w:tc>
          <w:tcPr>
            <w:tcW w:w="8028" w:type="dxa"/>
          </w:tcPr>
          <w:p w14:paraId="47509275" w14:textId="77777777" w:rsidR="00CE6AA8" w:rsidRDefault="00CE6AA8" w:rsidP="00C16D0F">
            <w:r>
              <w:t>Action</w:t>
            </w:r>
          </w:p>
        </w:tc>
      </w:tr>
      <w:tr w:rsidR="00CE6AA8" w14:paraId="05E1A755" w14:textId="77777777" w:rsidTr="00C16D0F">
        <w:tc>
          <w:tcPr>
            <w:tcW w:w="1548" w:type="dxa"/>
          </w:tcPr>
          <w:p w14:paraId="5DDC333D" w14:textId="77777777" w:rsidR="00CE6AA8" w:rsidRDefault="00CE6AA8" w:rsidP="00C16D0F">
            <w:pPr>
              <w:jc w:val="center"/>
            </w:pPr>
            <w:r>
              <w:t>1</w:t>
            </w:r>
          </w:p>
        </w:tc>
        <w:tc>
          <w:tcPr>
            <w:tcW w:w="8028" w:type="dxa"/>
          </w:tcPr>
          <w:p w14:paraId="63A6824D" w14:textId="77777777" w:rsidR="00CE6AA8" w:rsidRPr="00CE4F34" w:rsidRDefault="00CE6AA8" w:rsidP="00C16D0F">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CE6AA8" w14:paraId="2C2B9A6A" w14:textId="77777777" w:rsidTr="00C16D0F">
        <w:tc>
          <w:tcPr>
            <w:tcW w:w="1548" w:type="dxa"/>
          </w:tcPr>
          <w:p w14:paraId="3CDD15CF" w14:textId="77777777" w:rsidR="00CE6AA8" w:rsidRDefault="00CE6AA8" w:rsidP="00C16D0F">
            <w:pPr>
              <w:jc w:val="center"/>
            </w:pPr>
            <w:r>
              <w:t>2</w:t>
            </w:r>
          </w:p>
        </w:tc>
        <w:tc>
          <w:tcPr>
            <w:tcW w:w="8028" w:type="dxa"/>
          </w:tcPr>
          <w:p w14:paraId="089A8D4E" w14:textId="77777777" w:rsidR="00CE6AA8" w:rsidRPr="00CE4F34" w:rsidRDefault="00CE6AA8" w:rsidP="00C16D0F">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CE6AA8" w14:paraId="5B6FC52C" w14:textId="77777777" w:rsidTr="00C16D0F">
        <w:tc>
          <w:tcPr>
            <w:tcW w:w="1548" w:type="dxa"/>
          </w:tcPr>
          <w:p w14:paraId="1FCFAD60" w14:textId="77777777" w:rsidR="00CE6AA8" w:rsidRDefault="00CE6AA8" w:rsidP="00C16D0F">
            <w:pPr>
              <w:jc w:val="center"/>
            </w:pPr>
            <w:r>
              <w:t>3</w:t>
            </w:r>
          </w:p>
        </w:tc>
        <w:tc>
          <w:tcPr>
            <w:tcW w:w="8028" w:type="dxa"/>
          </w:tcPr>
          <w:p w14:paraId="7D3AFFAF" w14:textId="77777777" w:rsidR="00CE6AA8" w:rsidRPr="006A2E86" w:rsidRDefault="00CE6AA8" w:rsidP="00CE6AA8">
            <w:pPr>
              <w:autoSpaceDE w:val="0"/>
              <w:autoSpaceDN w:val="0"/>
              <w:adjustRightInd w:val="0"/>
              <w:spacing w:line="288" w:lineRule="auto"/>
              <w:rPr>
                <w:rFonts w:eastAsiaTheme="minorHAnsi" w:cs="Arial"/>
                <w:color w:val="000000"/>
              </w:rPr>
            </w:pPr>
            <w:r>
              <w:rPr>
                <w:rFonts w:eastAsiaTheme="minorHAnsi" w:cs="Arial"/>
                <w:color w:val="000000"/>
              </w:rPr>
              <w:t xml:space="preserve">Press ‘Make Super Admin’ button to make the user super admin, and redirect to same page </w:t>
            </w:r>
          </w:p>
        </w:tc>
      </w:tr>
    </w:tbl>
    <w:p w14:paraId="69EC18B3" w14:textId="77777777" w:rsidR="00CE6AA8" w:rsidRDefault="00CE6AA8" w:rsidP="00F952D3">
      <w:pPr>
        <w:pStyle w:val="BodyText"/>
        <w:rPr>
          <w:color w:val="000000" w:themeColor="text1"/>
          <w:lang w:eastAsia="x-none"/>
        </w:rPr>
      </w:pPr>
    </w:p>
    <w:p w14:paraId="217C8490" w14:textId="77777777" w:rsidR="00F70813" w:rsidRDefault="00F70813" w:rsidP="00F952D3">
      <w:pPr>
        <w:pStyle w:val="BodyText"/>
        <w:rPr>
          <w:color w:val="000000" w:themeColor="text1"/>
          <w:lang w:eastAsia="x-none"/>
        </w:rPr>
      </w:pPr>
    </w:p>
    <w:p w14:paraId="40F6539E" w14:textId="77777777" w:rsidR="00F70813" w:rsidRDefault="00F70813" w:rsidP="00F952D3">
      <w:pPr>
        <w:pStyle w:val="BodyText"/>
        <w:rPr>
          <w:color w:val="000000" w:themeColor="text1"/>
          <w:lang w:eastAsia="x-none"/>
        </w:rPr>
      </w:pPr>
    </w:p>
    <w:p w14:paraId="44F29CEE" w14:textId="77777777" w:rsidR="00F70813" w:rsidRDefault="00F70813" w:rsidP="00F952D3">
      <w:pPr>
        <w:pStyle w:val="BodyText"/>
        <w:rPr>
          <w:color w:val="000000" w:themeColor="text1"/>
          <w:lang w:eastAsia="x-none"/>
        </w:rPr>
      </w:pPr>
    </w:p>
    <w:p w14:paraId="2A7B29B5" w14:textId="77777777" w:rsidR="00F70813" w:rsidRDefault="00F70813" w:rsidP="00F952D3">
      <w:pPr>
        <w:pStyle w:val="BodyText"/>
        <w:rPr>
          <w:color w:val="000000" w:themeColor="text1"/>
          <w:lang w:eastAsia="x-none"/>
        </w:rPr>
      </w:pPr>
    </w:p>
    <w:p w14:paraId="51FBD706" w14:textId="77777777" w:rsidR="00F70813" w:rsidRDefault="00F70813" w:rsidP="00F952D3">
      <w:pPr>
        <w:pStyle w:val="BodyText"/>
        <w:rPr>
          <w:color w:val="000000" w:themeColor="text1"/>
          <w:lang w:eastAsia="x-none"/>
        </w:rPr>
      </w:pPr>
    </w:p>
    <w:p w14:paraId="4574EBF4" w14:textId="77777777" w:rsidR="00F70813" w:rsidRDefault="00F70813" w:rsidP="00F952D3">
      <w:pPr>
        <w:pStyle w:val="BodyText"/>
        <w:rPr>
          <w:color w:val="000000" w:themeColor="text1"/>
          <w:lang w:eastAsia="x-none"/>
        </w:rPr>
      </w:pPr>
    </w:p>
    <w:p w14:paraId="318CC343" w14:textId="77777777" w:rsidR="00F70813" w:rsidRDefault="00F70813" w:rsidP="00F952D3">
      <w:pPr>
        <w:pStyle w:val="BodyText"/>
        <w:rPr>
          <w:color w:val="000000" w:themeColor="text1"/>
          <w:lang w:eastAsia="x-none"/>
        </w:rPr>
      </w:pPr>
    </w:p>
    <w:p w14:paraId="002BB018" w14:textId="77777777" w:rsidR="00F70813" w:rsidRDefault="00F70813" w:rsidP="00F952D3">
      <w:pPr>
        <w:pStyle w:val="BodyText"/>
        <w:rPr>
          <w:color w:val="000000" w:themeColor="text1"/>
          <w:lang w:eastAsia="x-none"/>
        </w:rPr>
      </w:pPr>
    </w:p>
    <w:p w14:paraId="270F3886" w14:textId="77777777" w:rsidR="00F70813" w:rsidRDefault="00F70813" w:rsidP="00F952D3">
      <w:pPr>
        <w:pStyle w:val="BodyText"/>
        <w:rPr>
          <w:color w:val="000000" w:themeColor="text1"/>
          <w:lang w:eastAsia="x-none"/>
        </w:rPr>
      </w:pPr>
    </w:p>
    <w:p w14:paraId="0DF8422D" w14:textId="77777777" w:rsidR="00F70813" w:rsidRDefault="00F70813" w:rsidP="00F952D3">
      <w:pPr>
        <w:pStyle w:val="BodyText"/>
        <w:rPr>
          <w:color w:val="000000" w:themeColor="text1"/>
          <w:lang w:eastAsia="x-none"/>
        </w:rPr>
      </w:pPr>
    </w:p>
    <w:p w14:paraId="080F83E1" w14:textId="77777777" w:rsidR="00F70813" w:rsidRDefault="00F70813" w:rsidP="00F952D3">
      <w:pPr>
        <w:pStyle w:val="BodyText"/>
        <w:rPr>
          <w:color w:val="000000" w:themeColor="text1"/>
          <w:lang w:eastAsia="x-none"/>
        </w:rPr>
      </w:pPr>
    </w:p>
    <w:p w14:paraId="564305CF" w14:textId="77777777" w:rsidR="00F70813" w:rsidRDefault="00F70813"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make User as CPO</w:t>
      </w:r>
    </w:p>
    <w:p w14:paraId="6442C371" w14:textId="77777777" w:rsidR="00F70813" w:rsidRDefault="00F70813" w:rsidP="00F952D3">
      <w:pPr>
        <w:pStyle w:val="BodyText"/>
        <w:rPr>
          <w:color w:val="000000" w:themeColor="text1"/>
          <w:lang w:eastAsia="x-none"/>
        </w:rPr>
      </w:pPr>
    </w:p>
    <w:p w14:paraId="7050BFCE" w14:textId="77777777" w:rsidR="00F70813" w:rsidRDefault="00F70813" w:rsidP="00F952D3">
      <w:pPr>
        <w:pStyle w:val="BodyText"/>
      </w:pPr>
      <w:r>
        <w:object w:dxaOrig="21793" w:dyaOrig="11899" w14:anchorId="4E7D1946">
          <v:shape id="_x0000_i1086" type="#_x0000_t75" style="width:467.5pt;height:255pt" o:ole="">
            <v:imagedata r:id="rId141" o:title=""/>
          </v:shape>
          <o:OLEObject Type="Embed" ProgID="Visio.Drawing.11" ShapeID="_x0000_i1086" DrawAspect="Content" ObjectID="_1450521402" r:id="rId142"/>
        </w:object>
      </w:r>
    </w:p>
    <w:p w14:paraId="64DB4868" w14:textId="77777777" w:rsidR="00F70813" w:rsidRDefault="00F70813" w:rsidP="00F70813">
      <w:r>
        <w:t xml:space="preserve">Sequence table </w:t>
      </w:r>
    </w:p>
    <w:tbl>
      <w:tblPr>
        <w:tblStyle w:val="TableGrid"/>
        <w:tblW w:w="0" w:type="auto"/>
        <w:tblLook w:val="04A0" w:firstRow="1" w:lastRow="0" w:firstColumn="1" w:lastColumn="0" w:noHBand="0" w:noVBand="1"/>
      </w:tblPr>
      <w:tblGrid>
        <w:gridCol w:w="1548"/>
        <w:gridCol w:w="8028"/>
      </w:tblGrid>
      <w:tr w:rsidR="00F70813" w14:paraId="18A1F709" w14:textId="77777777" w:rsidTr="00C16D0F">
        <w:tc>
          <w:tcPr>
            <w:tcW w:w="1548" w:type="dxa"/>
          </w:tcPr>
          <w:p w14:paraId="4B75A050" w14:textId="77777777" w:rsidR="00F70813" w:rsidRDefault="00F70813" w:rsidP="00C16D0F">
            <w:r>
              <w:t>Sequence No.</w:t>
            </w:r>
          </w:p>
        </w:tc>
        <w:tc>
          <w:tcPr>
            <w:tcW w:w="8028" w:type="dxa"/>
          </w:tcPr>
          <w:p w14:paraId="7A93F16E" w14:textId="77777777" w:rsidR="00F70813" w:rsidRDefault="00F70813" w:rsidP="00C16D0F">
            <w:r>
              <w:t>Action</w:t>
            </w:r>
          </w:p>
        </w:tc>
      </w:tr>
      <w:tr w:rsidR="00F70813" w14:paraId="3E40D23E" w14:textId="77777777" w:rsidTr="00C16D0F">
        <w:tc>
          <w:tcPr>
            <w:tcW w:w="1548" w:type="dxa"/>
          </w:tcPr>
          <w:p w14:paraId="188EC14E" w14:textId="77777777" w:rsidR="00F70813" w:rsidRDefault="00F70813" w:rsidP="00C16D0F">
            <w:pPr>
              <w:jc w:val="center"/>
            </w:pPr>
            <w:r>
              <w:t>1</w:t>
            </w:r>
          </w:p>
        </w:tc>
        <w:tc>
          <w:tcPr>
            <w:tcW w:w="8028" w:type="dxa"/>
          </w:tcPr>
          <w:p w14:paraId="379A872E" w14:textId="77777777"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70813" w14:paraId="64B2AADF" w14:textId="77777777" w:rsidTr="00C16D0F">
        <w:tc>
          <w:tcPr>
            <w:tcW w:w="1548" w:type="dxa"/>
          </w:tcPr>
          <w:p w14:paraId="57CE68E4" w14:textId="77777777" w:rsidR="00F70813" w:rsidRDefault="00F70813" w:rsidP="00C16D0F">
            <w:pPr>
              <w:jc w:val="center"/>
            </w:pPr>
            <w:r>
              <w:t>2</w:t>
            </w:r>
          </w:p>
        </w:tc>
        <w:tc>
          <w:tcPr>
            <w:tcW w:w="8028" w:type="dxa"/>
          </w:tcPr>
          <w:p w14:paraId="249AE0E6" w14:textId="77777777"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70813" w14:paraId="520D940D" w14:textId="77777777" w:rsidTr="00C16D0F">
        <w:tc>
          <w:tcPr>
            <w:tcW w:w="1548" w:type="dxa"/>
          </w:tcPr>
          <w:p w14:paraId="35522C9E" w14:textId="77777777" w:rsidR="00F70813" w:rsidRDefault="00F70813" w:rsidP="00C16D0F">
            <w:pPr>
              <w:jc w:val="center"/>
            </w:pPr>
            <w:r>
              <w:t>3</w:t>
            </w:r>
          </w:p>
        </w:tc>
        <w:tc>
          <w:tcPr>
            <w:tcW w:w="8028" w:type="dxa"/>
          </w:tcPr>
          <w:p w14:paraId="2C8669B0" w14:textId="77777777"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‘Make CPO’ button to make the user CPO, and to proceed</w:t>
            </w:r>
          </w:p>
          <w:p w14:paraId="3B9158EF" w14:textId="77777777" w:rsidR="00F70813" w:rsidRPr="006A2E86" w:rsidRDefault="00F70813" w:rsidP="00F70813">
            <w:pPr>
              <w:autoSpaceDE w:val="0"/>
              <w:autoSpaceDN w:val="0"/>
              <w:adjustRightInd w:val="0"/>
              <w:spacing w:line="288" w:lineRule="auto"/>
              <w:rPr>
                <w:rFonts w:eastAsiaTheme="minorHAnsi" w:cs="Arial"/>
                <w:color w:val="000000"/>
              </w:rPr>
            </w:pPr>
          </w:p>
        </w:tc>
      </w:tr>
      <w:tr w:rsidR="00F70813" w14:paraId="47A4586A" w14:textId="77777777" w:rsidTr="00C16D0F">
        <w:tc>
          <w:tcPr>
            <w:tcW w:w="1548" w:type="dxa"/>
          </w:tcPr>
          <w:p w14:paraId="6DF59EA5" w14:textId="77777777" w:rsidR="00F70813" w:rsidRDefault="00F70813" w:rsidP="00C16D0F">
            <w:pPr>
              <w:jc w:val="center"/>
            </w:pPr>
            <w:r>
              <w:t>4.1</w:t>
            </w:r>
          </w:p>
        </w:tc>
        <w:tc>
          <w:tcPr>
            <w:tcW w:w="8028" w:type="dxa"/>
          </w:tcPr>
          <w:p w14:paraId="02D41DAD" w14:textId="77777777"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14:paraId="1E832189" w14:textId="77777777"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‘Assign User as CPO’ button to proceed</w:t>
            </w:r>
          </w:p>
          <w:p w14:paraId="27AA3447" w14:textId="77777777" w:rsidR="00F70813" w:rsidRDefault="00F70813" w:rsidP="00F70813">
            <w:pPr>
              <w:autoSpaceDE w:val="0"/>
              <w:autoSpaceDN w:val="0"/>
              <w:adjustRightInd w:val="0"/>
              <w:spacing w:line="288" w:lineRule="auto"/>
              <w:rPr>
                <w:rFonts w:eastAsiaTheme="minorHAnsi" w:cs="Arial"/>
                <w:color w:val="000000"/>
              </w:rPr>
            </w:pPr>
          </w:p>
        </w:tc>
      </w:tr>
      <w:tr w:rsidR="00F70813" w14:paraId="46C8B7A5" w14:textId="77777777" w:rsidTr="00C16D0F">
        <w:tc>
          <w:tcPr>
            <w:tcW w:w="1548" w:type="dxa"/>
          </w:tcPr>
          <w:p w14:paraId="06E0C56F" w14:textId="77777777" w:rsidR="00F70813" w:rsidRDefault="00F70813" w:rsidP="00C16D0F">
            <w:pPr>
              <w:jc w:val="center"/>
            </w:pPr>
            <w:r>
              <w:t>4.2</w:t>
            </w:r>
          </w:p>
        </w:tc>
        <w:tc>
          <w:tcPr>
            <w:tcW w:w="8028" w:type="dxa"/>
          </w:tcPr>
          <w:p w14:paraId="7802EE84" w14:textId="77777777"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p w14:paraId="23852AD3" w14:textId="77777777" w:rsidR="00F70813" w:rsidRDefault="00F70813" w:rsidP="00F70813">
            <w:pPr>
              <w:autoSpaceDE w:val="0"/>
              <w:autoSpaceDN w:val="0"/>
              <w:adjustRightInd w:val="0"/>
              <w:spacing w:line="288" w:lineRule="auto"/>
              <w:rPr>
                <w:rFonts w:eastAsiaTheme="minorHAnsi" w:cs="Arial"/>
                <w:color w:val="000000"/>
              </w:rPr>
            </w:pPr>
          </w:p>
        </w:tc>
      </w:tr>
    </w:tbl>
    <w:p w14:paraId="1D3A0A5D" w14:textId="77777777" w:rsidR="00F70813" w:rsidRDefault="00F70813" w:rsidP="00F952D3">
      <w:pPr>
        <w:pStyle w:val="BodyText"/>
        <w:rPr>
          <w:color w:val="000000" w:themeColor="text1"/>
          <w:lang w:eastAsia="x-none"/>
        </w:rPr>
      </w:pPr>
    </w:p>
    <w:p w14:paraId="56AC47F5" w14:textId="77777777" w:rsidR="00CF391A" w:rsidRDefault="00CF391A" w:rsidP="00F952D3">
      <w:pPr>
        <w:pStyle w:val="BodyText"/>
        <w:rPr>
          <w:color w:val="000000" w:themeColor="text1"/>
          <w:lang w:eastAsia="x-none"/>
        </w:rPr>
      </w:pPr>
    </w:p>
    <w:p w14:paraId="2A51685C" w14:textId="77777777" w:rsidR="00CF391A" w:rsidRDefault="00CF391A" w:rsidP="00F952D3">
      <w:pPr>
        <w:pStyle w:val="BodyText"/>
        <w:rPr>
          <w:color w:val="000000" w:themeColor="text1"/>
          <w:lang w:eastAsia="x-none"/>
        </w:rPr>
      </w:pPr>
    </w:p>
    <w:p w14:paraId="101D498C" w14:textId="77777777" w:rsidR="00CF391A" w:rsidRDefault="00CF391A" w:rsidP="00F952D3">
      <w:pPr>
        <w:pStyle w:val="BodyText"/>
        <w:rPr>
          <w:color w:val="000000" w:themeColor="text1"/>
          <w:lang w:eastAsia="x-none"/>
        </w:rPr>
      </w:pPr>
    </w:p>
    <w:p w14:paraId="4E9B3535" w14:textId="77777777" w:rsidR="00CF391A" w:rsidRDefault="00CF391A" w:rsidP="00F952D3">
      <w:pPr>
        <w:pStyle w:val="BodyText"/>
        <w:rPr>
          <w:color w:val="000000" w:themeColor="text1"/>
          <w:lang w:eastAsia="x-none"/>
        </w:rPr>
      </w:pPr>
    </w:p>
    <w:p w14:paraId="335518AF" w14:textId="77777777" w:rsidR="00CF391A" w:rsidRDefault="00CF391A" w:rsidP="00F952D3">
      <w:pPr>
        <w:pStyle w:val="BodyText"/>
        <w:rPr>
          <w:color w:val="000000" w:themeColor="text1"/>
          <w:lang w:eastAsia="x-none"/>
        </w:rPr>
      </w:pPr>
    </w:p>
    <w:p w14:paraId="62A0B0A9" w14:textId="77777777" w:rsidR="00CF391A" w:rsidRDefault="00CF391A" w:rsidP="00F952D3">
      <w:pPr>
        <w:pStyle w:val="BodyText"/>
        <w:rPr>
          <w:color w:val="000000" w:themeColor="text1"/>
          <w:lang w:eastAsia="x-none"/>
        </w:rPr>
      </w:pPr>
    </w:p>
    <w:p w14:paraId="49A64159" w14:textId="77777777" w:rsidR="00CF391A" w:rsidRDefault="00CF391A" w:rsidP="00F952D3">
      <w:pPr>
        <w:pStyle w:val="BodyText"/>
        <w:rPr>
          <w:color w:val="000000" w:themeColor="text1"/>
          <w:lang w:eastAsia="x-none"/>
        </w:rPr>
      </w:pPr>
    </w:p>
    <w:p w14:paraId="0A25DA23" w14:textId="77777777" w:rsidR="00CF391A" w:rsidRDefault="00CF391A" w:rsidP="00F952D3">
      <w:pPr>
        <w:pStyle w:val="BodyText"/>
        <w:rPr>
          <w:color w:val="000000" w:themeColor="text1"/>
          <w:lang w:eastAsia="x-none"/>
        </w:rPr>
      </w:pPr>
    </w:p>
    <w:p w14:paraId="692E2C48" w14:textId="77777777" w:rsidR="00CF391A" w:rsidRDefault="00CF391A" w:rsidP="00F952D3">
      <w:pPr>
        <w:pStyle w:val="BodyText"/>
        <w:rPr>
          <w:color w:val="000000" w:themeColor="text1"/>
          <w:lang w:eastAsia="x-none"/>
        </w:rPr>
      </w:pPr>
    </w:p>
    <w:p w14:paraId="2B65AF82" w14:textId="77777777" w:rsidR="00CF391A" w:rsidRDefault="00CF391A"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view Audit Trails</w:t>
      </w:r>
    </w:p>
    <w:p w14:paraId="770AD089" w14:textId="77777777" w:rsidR="00CF391A" w:rsidRDefault="00CF391A" w:rsidP="00F952D3">
      <w:pPr>
        <w:pStyle w:val="BodyText"/>
        <w:rPr>
          <w:color w:val="000000" w:themeColor="text1"/>
          <w:lang w:eastAsia="x-none"/>
        </w:rPr>
      </w:pPr>
    </w:p>
    <w:p w14:paraId="74EF0E74" w14:textId="77777777" w:rsidR="00CF391A" w:rsidRDefault="00CF391A" w:rsidP="00F952D3">
      <w:pPr>
        <w:pStyle w:val="BodyText"/>
      </w:pPr>
      <w:r>
        <w:object w:dxaOrig="12161" w:dyaOrig="7678" w14:anchorId="303F66BA">
          <v:shape id="_x0000_i1087" type="#_x0000_t75" style="width:467pt;height:295.5pt" o:ole="">
            <v:imagedata r:id="rId143" o:title=""/>
          </v:shape>
          <o:OLEObject Type="Embed" ProgID="Visio.Drawing.11" ShapeID="_x0000_i1087" DrawAspect="Content" ObjectID="_1450521403" r:id="rId144"/>
        </w:object>
      </w:r>
    </w:p>
    <w:p w14:paraId="120A6D8E" w14:textId="77777777" w:rsidR="00CF391A" w:rsidRDefault="00CF391A" w:rsidP="00CF391A">
      <w:r>
        <w:t xml:space="preserve">Sequence table </w:t>
      </w:r>
    </w:p>
    <w:tbl>
      <w:tblPr>
        <w:tblStyle w:val="TableGrid"/>
        <w:tblW w:w="0" w:type="auto"/>
        <w:tblLook w:val="04A0" w:firstRow="1" w:lastRow="0" w:firstColumn="1" w:lastColumn="0" w:noHBand="0" w:noVBand="1"/>
      </w:tblPr>
      <w:tblGrid>
        <w:gridCol w:w="1548"/>
        <w:gridCol w:w="8028"/>
      </w:tblGrid>
      <w:tr w:rsidR="00CF391A" w14:paraId="4247A203" w14:textId="77777777" w:rsidTr="00C16D0F">
        <w:tc>
          <w:tcPr>
            <w:tcW w:w="1548" w:type="dxa"/>
          </w:tcPr>
          <w:p w14:paraId="3519AC57" w14:textId="77777777" w:rsidR="00CF391A" w:rsidRDefault="00CF391A" w:rsidP="00C16D0F">
            <w:r>
              <w:t>Sequence No.</w:t>
            </w:r>
          </w:p>
        </w:tc>
        <w:tc>
          <w:tcPr>
            <w:tcW w:w="8028" w:type="dxa"/>
          </w:tcPr>
          <w:p w14:paraId="34F55195" w14:textId="77777777" w:rsidR="00CF391A" w:rsidRDefault="00CF391A" w:rsidP="00C16D0F">
            <w:r>
              <w:t>Action</w:t>
            </w:r>
          </w:p>
        </w:tc>
      </w:tr>
      <w:tr w:rsidR="00CF391A" w14:paraId="23127582" w14:textId="77777777" w:rsidTr="00C16D0F">
        <w:tc>
          <w:tcPr>
            <w:tcW w:w="1548" w:type="dxa"/>
          </w:tcPr>
          <w:p w14:paraId="511F219C" w14:textId="77777777" w:rsidR="00CF391A" w:rsidRDefault="00CF391A" w:rsidP="00C16D0F">
            <w:pPr>
              <w:jc w:val="center"/>
            </w:pPr>
            <w:r>
              <w:t>1</w:t>
            </w:r>
          </w:p>
        </w:tc>
        <w:tc>
          <w:tcPr>
            <w:tcW w:w="8028" w:type="dxa"/>
          </w:tcPr>
          <w:p w14:paraId="32593351" w14:textId="77777777"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From Admin Dashboard, select ‘Audit Trail’ tab</w:t>
            </w:r>
          </w:p>
        </w:tc>
      </w:tr>
      <w:tr w:rsidR="00CF391A" w14:paraId="273138FC" w14:textId="77777777" w:rsidTr="00C16D0F">
        <w:tc>
          <w:tcPr>
            <w:tcW w:w="1548" w:type="dxa"/>
          </w:tcPr>
          <w:p w14:paraId="1632AFDB" w14:textId="77777777" w:rsidR="00CF391A" w:rsidRDefault="00CF391A" w:rsidP="00C16D0F">
            <w:pPr>
              <w:jc w:val="center"/>
            </w:pPr>
            <w:r>
              <w:t>2</w:t>
            </w:r>
          </w:p>
        </w:tc>
        <w:tc>
          <w:tcPr>
            <w:tcW w:w="8028" w:type="dxa"/>
          </w:tcPr>
          <w:p w14:paraId="31911DCE" w14:textId="77777777"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see details of particular Audit Trail record </w:t>
            </w:r>
          </w:p>
        </w:tc>
      </w:tr>
    </w:tbl>
    <w:p w14:paraId="2663EA86" w14:textId="77777777" w:rsidR="00CF391A" w:rsidRDefault="00CF391A" w:rsidP="00F952D3">
      <w:pPr>
        <w:pStyle w:val="BodyText"/>
        <w:rPr>
          <w:color w:val="000000" w:themeColor="text1"/>
          <w:lang w:eastAsia="x-none"/>
        </w:rPr>
      </w:pPr>
    </w:p>
    <w:p w14:paraId="6228DB63" w14:textId="77777777" w:rsidR="0048067F" w:rsidRDefault="0048067F" w:rsidP="00F952D3">
      <w:pPr>
        <w:pStyle w:val="BodyText"/>
        <w:rPr>
          <w:color w:val="000000" w:themeColor="text1"/>
          <w:lang w:eastAsia="x-none"/>
        </w:rPr>
      </w:pPr>
    </w:p>
    <w:p w14:paraId="54755475" w14:textId="77777777" w:rsidR="0048067F" w:rsidRDefault="0048067F" w:rsidP="00F952D3">
      <w:pPr>
        <w:pStyle w:val="BodyText"/>
        <w:rPr>
          <w:color w:val="000000" w:themeColor="text1"/>
          <w:lang w:eastAsia="x-none"/>
        </w:rPr>
      </w:pPr>
    </w:p>
    <w:p w14:paraId="3435F122" w14:textId="77777777" w:rsidR="0048067F" w:rsidRDefault="0048067F" w:rsidP="00F952D3">
      <w:pPr>
        <w:pStyle w:val="BodyText"/>
        <w:rPr>
          <w:color w:val="000000" w:themeColor="text1"/>
          <w:lang w:eastAsia="x-none"/>
        </w:rPr>
      </w:pPr>
    </w:p>
    <w:p w14:paraId="14707D05" w14:textId="77777777" w:rsidR="0048067F" w:rsidRDefault="0048067F" w:rsidP="00F952D3">
      <w:pPr>
        <w:pStyle w:val="BodyText"/>
        <w:rPr>
          <w:color w:val="000000" w:themeColor="text1"/>
          <w:lang w:eastAsia="x-none"/>
        </w:rPr>
      </w:pPr>
    </w:p>
    <w:p w14:paraId="3A78F039" w14:textId="77777777" w:rsidR="0048067F" w:rsidRDefault="0048067F" w:rsidP="00F952D3">
      <w:pPr>
        <w:pStyle w:val="BodyText"/>
        <w:rPr>
          <w:color w:val="000000" w:themeColor="text1"/>
          <w:lang w:eastAsia="x-none"/>
        </w:rPr>
      </w:pPr>
    </w:p>
    <w:p w14:paraId="4CA49884" w14:textId="77777777" w:rsidR="0048067F" w:rsidRDefault="0048067F" w:rsidP="00F952D3">
      <w:pPr>
        <w:pStyle w:val="BodyText"/>
        <w:rPr>
          <w:color w:val="000000" w:themeColor="text1"/>
          <w:lang w:eastAsia="x-none"/>
        </w:rPr>
      </w:pPr>
    </w:p>
    <w:p w14:paraId="617BE9AD" w14:textId="77777777" w:rsidR="0048067F" w:rsidRDefault="0048067F" w:rsidP="00F952D3">
      <w:pPr>
        <w:pStyle w:val="BodyText"/>
        <w:rPr>
          <w:color w:val="000000" w:themeColor="text1"/>
          <w:lang w:eastAsia="x-none"/>
        </w:rPr>
      </w:pPr>
    </w:p>
    <w:p w14:paraId="69C07700" w14:textId="77777777" w:rsidR="0048067F" w:rsidRDefault="0048067F" w:rsidP="00F952D3">
      <w:pPr>
        <w:pStyle w:val="BodyText"/>
        <w:rPr>
          <w:color w:val="000000" w:themeColor="text1"/>
          <w:lang w:eastAsia="x-none"/>
        </w:rPr>
      </w:pPr>
    </w:p>
    <w:p w14:paraId="17A21D15" w14:textId="77777777" w:rsidR="0048067F" w:rsidRDefault="0048067F" w:rsidP="00F952D3">
      <w:pPr>
        <w:pStyle w:val="BodyText"/>
        <w:rPr>
          <w:color w:val="000000" w:themeColor="text1"/>
          <w:lang w:eastAsia="x-none"/>
        </w:rPr>
      </w:pPr>
    </w:p>
    <w:p w14:paraId="41427F8D" w14:textId="77777777" w:rsidR="0048067F" w:rsidRDefault="0048067F" w:rsidP="00F952D3">
      <w:pPr>
        <w:pStyle w:val="BodyText"/>
        <w:rPr>
          <w:color w:val="000000" w:themeColor="text1"/>
          <w:lang w:eastAsia="x-none"/>
        </w:rPr>
      </w:pPr>
    </w:p>
    <w:p w14:paraId="2F2424A8" w14:textId="77777777" w:rsidR="0048067F" w:rsidRDefault="0048067F" w:rsidP="00F952D3">
      <w:pPr>
        <w:pStyle w:val="BodyText"/>
        <w:rPr>
          <w:color w:val="000000" w:themeColor="text1"/>
          <w:lang w:eastAsia="x-none"/>
        </w:rPr>
      </w:pPr>
    </w:p>
    <w:p w14:paraId="189F121B" w14:textId="77777777" w:rsidR="0048067F" w:rsidRDefault="0048067F" w:rsidP="00F952D3">
      <w:pPr>
        <w:pStyle w:val="BodyText"/>
        <w:rPr>
          <w:color w:val="000000" w:themeColor="text1"/>
          <w:lang w:eastAsia="x-none"/>
        </w:rPr>
      </w:pPr>
    </w:p>
    <w:p w14:paraId="29865DD1" w14:textId="77777777" w:rsidR="0048067F" w:rsidRDefault="0048067F" w:rsidP="00F952D3">
      <w:pPr>
        <w:pStyle w:val="BodyText"/>
        <w:rPr>
          <w:color w:val="000000" w:themeColor="text1"/>
          <w:lang w:eastAsia="x-none"/>
        </w:rPr>
      </w:pPr>
    </w:p>
    <w:p w14:paraId="22C9E3C2" w14:textId="77777777" w:rsidR="00CF391A" w:rsidRDefault="00906455"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make CPO</w:t>
      </w:r>
    </w:p>
    <w:p w14:paraId="3633523C" w14:textId="77777777" w:rsidR="00906455" w:rsidRDefault="0048067F" w:rsidP="00F952D3">
      <w:pPr>
        <w:pStyle w:val="BodyText"/>
      </w:pPr>
      <w:r>
        <w:object w:dxaOrig="24312" w:dyaOrig="12138" w14:anchorId="0B54AE50">
          <v:shape id="_x0000_i1088" type="#_x0000_t75" style="width:467pt;height:233pt" o:ole="">
            <v:imagedata r:id="rId145" o:title=""/>
          </v:shape>
          <o:OLEObject Type="Embed" ProgID="Visio.Drawing.11" ShapeID="_x0000_i1088" DrawAspect="Content" ObjectID="_1450521404" r:id="rId146"/>
        </w:object>
      </w:r>
    </w:p>
    <w:p w14:paraId="69E68995" w14:textId="77777777" w:rsidR="0048067F" w:rsidRDefault="0048067F" w:rsidP="0048067F">
      <w:r>
        <w:t xml:space="preserve">Sequence table </w:t>
      </w:r>
    </w:p>
    <w:tbl>
      <w:tblPr>
        <w:tblStyle w:val="TableGrid"/>
        <w:tblW w:w="0" w:type="auto"/>
        <w:tblLook w:val="04A0" w:firstRow="1" w:lastRow="0" w:firstColumn="1" w:lastColumn="0" w:noHBand="0" w:noVBand="1"/>
      </w:tblPr>
      <w:tblGrid>
        <w:gridCol w:w="1548"/>
        <w:gridCol w:w="8028"/>
      </w:tblGrid>
      <w:tr w:rsidR="0048067F" w14:paraId="509E2AB2" w14:textId="77777777" w:rsidTr="00C16D0F">
        <w:tc>
          <w:tcPr>
            <w:tcW w:w="1548" w:type="dxa"/>
          </w:tcPr>
          <w:p w14:paraId="4C390566" w14:textId="77777777" w:rsidR="0048067F" w:rsidRDefault="0048067F" w:rsidP="00C16D0F">
            <w:r>
              <w:t>Sequence No.</w:t>
            </w:r>
          </w:p>
        </w:tc>
        <w:tc>
          <w:tcPr>
            <w:tcW w:w="8028" w:type="dxa"/>
          </w:tcPr>
          <w:p w14:paraId="429105F4" w14:textId="77777777" w:rsidR="0048067F" w:rsidRDefault="0048067F" w:rsidP="00C16D0F">
            <w:r>
              <w:t>Action</w:t>
            </w:r>
          </w:p>
        </w:tc>
      </w:tr>
      <w:tr w:rsidR="0048067F" w14:paraId="6F574F95" w14:textId="77777777" w:rsidTr="00C16D0F">
        <w:tc>
          <w:tcPr>
            <w:tcW w:w="1548" w:type="dxa"/>
          </w:tcPr>
          <w:p w14:paraId="5ED8CC53" w14:textId="77777777" w:rsidR="0048067F" w:rsidRDefault="0048067F" w:rsidP="00C16D0F">
            <w:pPr>
              <w:jc w:val="center"/>
            </w:pPr>
            <w:r>
              <w:t>1</w:t>
            </w:r>
          </w:p>
        </w:tc>
        <w:tc>
          <w:tcPr>
            <w:tcW w:w="8028" w:type="dxa"/>
          </w:tcPr>
          <w:p w14:paraId="3E2367F1" w14:textId="77777777"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From Admin Dashboard, select ‘CPOs’ tab</w:t>
            </w:r>
          </w:p>
        </w:tc>
      </w:tr>
      <w:tr w:rsidR="0048067F" w14:paraId="545C8487" w14:textId="77777777" w:rsidTr="00C16D0F">
        <w:tc>
          <w:tcPr>
            <w:tcW w:w="1548" w:type="dxa"/>
          </w:tcPr>
          <w:p w14:paraId="0394E877" w14:textId="77777777" w:rsidR="0048067F" w:rsidRDefault="0048067F" w:rsidP="00C16D0F">
            <w:pPr>
              <w:jc w:val="center"/>
            </w:pPr>
            <w:r>
              <w:t>2</w:t>
            </w:r>
          </w:p>
        </w:tc>
        <w:tc>
          <w:tcPr>
            <w:tcW w:w="8028" w:type="dxa"/>
          </w:tcPr>
          <w:p w14:paraId="02A6CEE9" w14:textId="77777777"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‘Find User’ button for the Country to which you want to assign CPO</w:t>
            </w:r>
          </w:p>
        </w:tc>
      </w:tr>
      <w:tr w:rsidR="0048067F" w14:paraId="35FBCCFC" w14:textId="77777777" w:rsidTr="00C16D0F">
        <w:tc>
          <w:tcPr>
            <w:tcW w:w="1548" w:type="dxa"/>
          </w:tcPr>
          <w:p w14:paraId="7C551E9C" w14:textId="77777777" w:rsidR="0048067F" w:rsidRDefault="0048067F" w:rsidP="00C16D0F">
            <w:pPr>
              <w:jc w:val="center"/>
            </w:pPr>
            <w:r>
              <w:t>3</w:t>
            </w:r>
          </w:p>
        </w:tc>
        <w:tc>
          <w:tcPr>
            <w:tcW w:w="8028" w:type="dxa"/>
          </w:tcPr>
          <w:p w14:paraId="68844945" w14:textId="77777777"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‘View’ button for that User, which you want to assign as CPO</w:t>
            </w:r>
          </w:p>
        </w:tc>
      </w:tr>
      <w:tr w:rsidR="0048067F" w14:paraId="503D8795" w14:textId="77777777" w:rsidTr="0048067F">
        <w:tc>
          <w:tcPr>
            <w:tcW w:w="1548" w:type="dxa"/>
          </w:tcPr>
          <w:p w14:paraId="17F3AF20" w14:textId="77777777" w:rsidR="0048067F" w:rsidRDefault="008249AB" w:rsidP="00C16D0F">
            <w:pPr>
              <w:jc w:val="center"/>
            </w:pPr>
            <w:r>
              <w:t>4</w:t>
            </w:r>
          </w:p>
        </w:tc>
        <w:tc>
          <w:tcPr>
            <w:tcW w:w="8028" w:type="dxa"/>
          </w:tcPr>
          <w:p w14:paraId="7A920E5A" w14:textId="77777777"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‘Make CPO’ button to make the user CPO, and to proceed</w:t>
            </w:r>
          </w:p>
        </w:tc>
      </w:tr>
      <w:tr w:rsidR="0048067F" w14:paraId="5F94BDC0" w14:textId="77777777" w:rsidTr="0048067F">
        <w:tc>
          <w:tcPr>
            <w:tcW w:w="1548" w:type="dxa"/>
          </w:tcPr>
          <w:p w14:paraId="638746C1" w14:textId="77777777" w:rsidR="0048067F" w:rsidRDefault="008249AB" w:rsidP="00C16D0F">
            <w:pPr>
              <w:jc w:val="center"/>
            </w:pPr>
            <w:r>
              <w:t>5.1</w:t>
            </w:r>
          </w:p>
        </w:tc>
        <w:tc>
          <w:tcPr>
            <w:tcW w:w="8028" w:type="dxa"/>
          </w:tcPr>
          <w:p w14:paraId="57B23BF8" w14:textId="77777777" w:rsidR="008249AB"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14:paraId="6BB37B79" w14:textId="77777777"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‘Assign User as CPO’ button to proceed</w:t>
            </w:r>
          </w:p>
        </w:tc>
      </w:tr>
      <w:tr w:rsidR="0048067F" w14:paraId="721334E2" w14:textId="77777777" w:rsidTr="0048067F">
        <w:tc>
          <w:tcPr>
            <w:tcW w:w="1548" w:type="dxa"/>
          </w:tcPr>
          <w:p w14:paraId="6840650F" w14:textId="77777777" w:rsidR="0048067F" w:rsidRDefault="008249AB" w:rsidP="00C16D0F">
            <w:pPr>
              <w:jc w:val="center"/>
            </w:pPr>
            <w:r>
              <w:t>5.2</w:t>
            </w:r>
          </w:p>
        </w:tc>
        <w:tc>
          <w:tcPr>
            <w:tcW w:w="8028" w:type="dxa"/>
          </w:tcPr>
          <w:p w14:paraId="0971E963" w14:textId="77777777"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tc>
      </w:tr>
    </w:tbl>
    <w:p w14:paraId="65E0AB99" w14:textId="77777777" w:rsidR="0048067F" w:rsidRDefault="0048067F" w:rsidP="00F952D3">
      <w:pPr>
        <w:pStyle w:val="BodyText"/>
        <w:rPr>
          <w:color w:val="000000" w:themeColor="text1"/>
          <w:lang w:eastAsia="x-none"/>
        </w:rPr>
      </w:pPr>
    </w:p>
    <w:p w14:paraId="77240331" w14:textId="77777777" w:rsidR="00C84624" w:rsidRDefault="00C84624" w:rsidP="00F952D3">
      <w:pPr>
        <w:pStyle w:val="BodyText"/>
        <w:rPr>
          <w:color w:val="000000" w:themeColor="text1"/>
          <w:lang w:eastAsia="x-none"/>
        </w:rPr>
      </w:pPr>
    </w:p>
    <w:p w14:paraId="3B9B5D3F" w14:textId="77777777" w:rsidR="00C84624" w:rsidRDefault="00C84624" w:rsidP="00F952D3">
      <w:pPr>
        <w:pStyle w:val="BodyText"/>
        <w:rPr>
          <w:color w:val="000000" w:themeColor="text1"/>
          <w:lang w:eastAsia="x-none"/>
        </w:rPr>
      </w:pPr>
    </w:p>
    <w:p w14:paraId="525509D6" w14:textId="77777777" w:rsidR="00C84624" w:rsidRDefault="00C84624" w:rsidP="00F952D3">
      <w:pPr>
        <w:pStyle w:val="BodyText"/>
        <w:rPr>
          <w:color w:val="000000" w:themeColor="text1"/>
          <w:lang w:eastAsia="x-none"/>
        </w:rPr>
      </w:pPr>
    </w:p>
    <w:p w14:paraId="23672951" w14:textId="77777777" w:rsidR="00C84624" w:rsidRDefault="00C84624" w:rsidP="00F952D3">
      <w:pPr>
        <w:pStyle w:val="BodyText"/>
        <w:rPr>
          <w:color w:val="000000" w:themeColor="text1"/>
          <w:lang w:eastAsia="x-none"/>
        </w:rPr>
      </w:pPr>
    </w:p>
    <w:p w14:paraId="47A8C258" w14:textId="77777777" w:rsidR="00C84624" w:rsidRDefault="00C84624" w:rsidP="00F952D3">
      <w:pPr>
        <w:pStyle w:val="BodyText"/>
        <w:rPr>
          <w:color w:val="000000" w:themeColor="text1"/>
          <w:lang w:eastAsia="x-none"/>
        </w:rPr>
      </w:pPr>
    </w:p>
    <w:p w14:paraId="30349378" w14:textId="77777777" w:rsidR="00C84624" w:rsidRDefault="00C84624" w:rsidP="00F952D3">
      <w:pPr>
        <w:pStyle w:val="BodyText"/>
        <w:rPr>
          <w:color w:val="000000" w:themeColor="text1"/>
          <w:lang w:eastAsia="x-none"/>
        </w:rPr>
      </w:pPr>
    </w:p>
    <w:p w14:paraId="6C0A32D7" w14:textId="77777777" w:rsidR="00C84624" w:rsidRDefault="00C84624" w:rsidP="00F952D3">
      <w:pPr>
        <w:pStyle w:val="BodyText"/>
        <w:rPr>
          <w:color w:val="000000" w:themeColor="text1"/>
          <w:lang w:eastAsia="x-none"/>
        </w:rPr>
      </w:pPr>
    </w:p>
    <w:p w14:paraId="5E4D508C" w14:textId="77777777" w:rsidR="00C84624" w:rsidRDefault="00C84624" w:rsidP="00F952D3">
      <w:pPr>
        <w:pStyle w:val="BodyText"/>
        <w:rPr>
          <w:color w:val="000000" w:themeColor="text1"/>
          <w:lang w:eastAsia="x-none"/>
        </w:rPr>
      </w:pPr>
    </w:p>
    <w:p w14:paraId="5718012C" w14:textId="77777777" w:rsidR="00C84624" w:rsidRDefault="00C84624" w:rsidP="00F952D3">
      <w:pPr>
        <w:pStyle w:val="BodyText"/>
        <w:rPr>
          <w:color w:val="000000" w:themeColor="text1"/>
          <w:lang w:eastAsia="x-none"/>
        </w:rPr>
      </w:pPr>
    </w:p>
    <w:p w14:paraId="4EF1C78E" w14:textId="77777777" w:rsidR="00C84624" w:rsidRDefault="00C84624" w:rsidP="00F952D3">
      <w:pPr>
        <w:pStyle w:val="BodyText"/>
        <w:rPr>
          <w:color w:val="000000" w:themeColor="text1"/>
          <w:lang w:eastAsia="x-none"/>
        </w:rPr>
      </w:pPr>
    </w:p>
    <w:p w14:paraId="2C8172DF" w14:textId="77777777" w:rsidR="00C84624" w:rsidRDefault="00C84624" w:rsidP="00F952D3">
      <w:pPr>
        <w:pStyle w:val="BodyText"/>
        <w:rPr>
          <w:color w:val="000000" w:themeColor="text1"/>
          <w:lang w:eastAsia="x-none"/>
        </w:rPr>
      </w:pPr>
    </w:p>
    <w:p w14:paraId="7D209825" w14:textId="77777777" w:rsidR="00C84624" w:rsidRDefault="00C84624" w:rsidP="00F952D3">
      <w:pPr>
        <w:pStyle w:val="BodyText"/>
        <w:rPr>
          <w:color w:val="000000" w:themeColor="text1"/>
          <w:lang w:eastAsia="x-none"/>
        </w:rPr>
      </w:pPr>
    </w:p>
    <w:p w14:paraId="6679BA0D" w14:textId="77777777" w:rsidR="00C84624" w:rsidRDefault="00C84624" w:rsidP="00F952D3">
      <w:pPr>
        <w:pStyle w:val="BodyText"/>
        <w:rPr>
          <w:color w:val="000000" w:themeColor="text1"/>
          <w:lang w:eastAsia="x-none"/>
        </w:rPr>
      </w:pPr>
    </w:p>
    <w:p w14:paraId="66E3733D" w14:textId="77777777" w:rsidR="00906455" w:rsidRDefault="00906455"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revoke CPO</w:t>
      </w:r>
    </w:p>
    <w:p w14:paraId="3EC8E84A" w14:textId="77777777" w:rsidR="00C84624" w:rsidRDefault="00C84624" w:rsidP="00F952D3">
      <w:pPr>
        <w:pStyle w:val="BodyText"/>
        <w:rPr>
          <w:color w:val="000000" w:themeColor="text1"/>
          <w:lang w:eastAsia="x-none"/>
        </w:rPr>
      </w:pPr>
    </w:p>
    <w:p w14:paraId="3C8445C3" w14:textId="77777777" w:rsidR="00C84624" w:rsidRDefault="00C84624" w:rsidP="00F952D3">
      <w:pPr>
        <w:pStyle w:val="BodyText"/>
      </w:pPr>
      <w:r>
        <w:object w:dxaOrig="13996" w:dyaOrig="11568" w14:anchorId="4AAFE424">
          <v:shape id="_x0000_i1089" type="#_x0000_t75" style="width:467.5pt;height:386.5pt" o:ole="">
            <v:imagedata r:id="rId147" o:title=""/>
          </v:shape>
          <o:OLEObject Type="Embed" ProgID="Visio.Drawing.11" ShapeID="_x0000_i1089" DrawAspect="Content" ObjectID="_1450521405" r:id="rId148"/>
        </w:object>
      </w:r>
    </w:p>
    <w:p w14:paraId="39750C60" w14:textId="77777777" w:rsidR="00C84624" w:rsidRDefault="00C84624" w:rsidP="00C84624">
      <w:r>
        <w:t xml:space="preserve">Sequence table </w:t>
      </w:r>
    </w:p>
    <w:tbl>
      <w:tblPr>
        <w:tblStyle w:val="TableGrid"/>
        <w:tblW w:w="0" w:type="auto"/>
        <w:tblLook w:val="04A0" w:firstRow="1" w:lastRow="0" w:firstColumn="1" w:lastColumn="0" w:noHBand="0" w:noVBand="1"/>
      </w:tblPr>
      <w:tblGrid>
        <w:gridCol w:w="1548"/>
        <w:gridCol w:w="8028"/>
      </w:tblGrid>
      <w:tr w:rsidR="00C84624" w14:paraId="080B6EF1" w14:textId="77777777" w:rsidTr="00C16D0F">
        <w:tc>
          <w:tcPr>
            <w:tcW w:w="1548" w:type="dxa"/>
          </w:tcPr>
          <w:p w14:paraId="5A68A41A" w14:textId="77777777" w:rsidR="00C84624" w:rsidRDefault="00C84624" w:rsidP="00C16D0F">
            <w:r>
              <w:t>Sequence No.</w:t>
            </w:r>
          </w:p>
        </w:tc>
        <w:tc>
          <w:tcPr>
            <w:tcW w:w="8028" w:type="dxa"/>
          </w:tcPr>
          <w:p w14:paraId="7B6C627E" w14:textId="77777777" w:rsidR="00C84624" w:rsidRDefault="00C84624" w:rsidP="00C16D0F">
            <w:r>
              <w:t>Action</w:t>
            </w:r>
          </w:p>
        </w:tc>
      </w:tr>
      <w:tr w:rsidR="00C84624" w14:paraId="0EB7DE18" w14:textId="77777777" w:rsidTr="00C16D0F">
        <w:tc>
          <w:tcPr>
            <w:tcW w:w="1548" w:type="dxa"/>
          </w:tcPr>
          <w:p w14:paraId="39ABCE12" w14:textId="77777777" w:rsidR="00C84624" w:rsidRDefault="00C84624" w:rsidP="00C16D0F">
            <w:pPr>
              <w:jc w:val="center"/>
            </w:pPr>
            <w:r>
              <w:t>1</w:t>
            </w:r>
          </w:p>
        </w:tc>
        <w:tc>
          <w:tcPr>
            <w:tcW w:w="8028" w:type="dxa"/>
          </w:tcPr>
          <w:p w14:paraId="0F0D5D10" w14:textId="77777777" w:rsidR="00C84624" w:rsidRPr="00CE4F34" w:rsidRDefault="00C84624" w:rsidP="00C16D0F">
            <w:pPr>
              <w:autoSpaceDE w:val="0"/>
              <w:autoSpaceDN w:val="0"/>
              <w:adjustRightInd w:val="0"/>
              <w:spacing w:line="288" w:lineRule="auto"/>
              <w:rPr>
                <w:rFonts w:eastAsiaTheme="minorHAnsi" w:cs="Arial"/>
                <w:color w:val="000000"/>
              </w:rPr>
            </w:pPr>
            <w:r>
              <w:rPr>
                <w:rFonts w:eastAsiaTheme="minorHAnsi" w:cs="Arial"/>
                <w:color w:val="000000"/>
              </w:rPr>
              <w:t>From Admin Dashboard, select ‘CPOs’ tab</w:t>
            </w:r>
          </w:p>
        </w:tc>
      </w:tr>
      <w:tr w:rsidR="00C84624" w14:paraId="0ADAEBB2" w14:textId="77777777" w:rsidTr="00C16D0F">
        <w:tc>
          <w:tcPr>
            <w:tcW w:w="1548" w:type="dxa"/>
          </w:tcPr>
          <w:p w14:paraId="3ED009CC" w14:textId="77777777" w:rsidR="00C84624" w:rsidRDefault="00C84624" w:rsidP="00C16D0F">
            <w:pPr>
              <w:jc w:val="center"/>
            </w:pPr>
            <w:r>
              <w:t>2</w:t>
            </w:r>
          </w:p>
        </w:tc>
        <w:tc>
          <w:tcPr>
            <w:tcW w:w="8028" w:type="dxa"/>
          </w:tcPr>
          <w:p w14:paraId="4E14B119" w14:textId="77777777" w:rsidR="00C84624" w:rsidRPr="00CE4F34" w:rsidRDefault="00C84624" w:rsidP="00C84624">
            <w:pPr>
              <w:autoSpaceDE w:val="0"/>
              <w:autoSpaceDN w:val="0"/>
              <w:adjustRightInd w:val="0"/>
              <w:spacing w:line="288" w:lineRule="auto"/>
              <w:rPr>
                <w:rFonts w:eastAsiaTheme="minorHAnsi" w:cs="Arial"/>
                <w:color w:val="000000"/>
              </w:rPr>
            </w:pPr>
            <w:r>
              <w:rPr>
                <w:rFonts w:eastAsiaTheme="minorHAnsi" w:cs="Arial"/>
                <w:color w:val="000000"/>
              </w:rPr>
              <w:t>Press ‘Remove User’ button to remove CPO for a particular Country</w:t>
            </w:r>
          </w:p>
        </w:tc>
      </w:tr>
    </w:tbl>
    <w:p w14:paraId="0B90B674" w14:textId="77777777" w:rsidR="00C84624" w:rsidRDefault="00C84624" w:rsidP="00F952D3">
      <w:pPr>
        <w:pStyle w:val="BodyText"/>
        <w:rPr>
          <w:color w:val="000000" w:themeColor="text1"/>
          <w:lang w:eastAsia="x-none"/>
        </w:rPr>
      </w:pPr>
    </w:p>
    <w:p w14:paraId="49B428C0" w14:textId="77777777" w:rsidR="00C832EA" w:rsidRDefault="00C832EA" w:rsidP="00F952D3">
      <w:pPr>
        <w:pStyle w:val="BodyText"/>
        <w:rPr>
          <w:color w:val="000000" w:themeColor="text1"/>
          <w:lang w:eastAsia="x-none"/>
        </w:rPr>
      </w:pPr>
    </w:p>
    <w:p w14:paraId="1F8C38D3" w14:textId="77777777" w:rsidR="00C832EA" w:rsidRDefault="00C832EA" w:rsidP="00F952D3">
      <w:pPr>
        <w:pStyle w:val="BodyText"/>
        <w:rPr>
          <w:color w:val="000000" w:themeColor="text1"/>
          <w:lang w:eastAsia="x-none"/>
        </w:rPr>
      </w:pPr>
    </w:p>
    <w:p w14:paraId="616CBFC8" w14:textId="77777777" w:rsidR="00C832EA" w:rsidRDefault="00C832EA" w:rsidP="00F952D3">
      <w:pPr>
        <w:pStyle w:val="BodyText"/>
        <w:rPr>
          <w:color w:val="000000" w:themeColor="text1"/>
          <w:lang w:eastAsia="x-none"/>
        </w:rPr>
      </w:pPr>
    </w:p>
    <w:p w14:paraId="24064049" w14:textId="77777777" w:rsidR="00C832EA" w:rsidRDefault="00C832EA" w:rsidP="00F952D3">
      <w:pPr>
        <w:pStyle w:val="BodyText"/>
        <w:rPr>
          <w:color w:val="000000" w:themeColor="text1"/>
          <w:lang w:eastAsia="x-none"/>
        </w:rPr>
      </w:pPr>
    </w:p>
    <w:p w14:paraId="1EDD0830" w14:textId="77777777" w:rsidR="00C832EA" w:rsidRDefault="00C832EA" w:rsidP="00F952D3">
      <w:pPr>
        <w:pStyle w:val="BodyText"/>
        <w:rPr>
          <w:color w:val="000000" w:themeColor="text1"/>
          <w:lang w:eastAsia="x-none"/>
        </w:rPr>
      </w:pPr>
    </w:p>
    <w:p w14:paraId="208FE0D9" w14:textId="77777777" w:rsidR="00C832EA" w:rsidRDefault="00C832EA" w:rsidP="00F952D3">
      <w:pPr>
        <w:pStyle w:val="BodyText"/>
        <w:rPr>
          <w:color w:val="000000" w:themeColor="text1"/>
          <w:lang w:eastAsia="x-none"/>
        </w:rPr>
      </w:pPr>
    </w:p>
    <w:p w14:paraId="4AB19C47" w14:textId="77777777" w:rsidR="00C832EA" w:rsidRDefault="00C832EA" w:rsidP="00F952D3">
      <w:pPr>
        <w:pStyle w:val="BodyText"/>
        <w:rPr>
          <w:color w:val="000000" w:themeColor="text1"/>
          <w:lang w:eastAsia="x-none"/>
        </w:rPr>
      </w:pPr>
    </w:p>
    <w:p w14:paraId="1AC53985" w14:textId="77777777" w:rsidR="009544C7" w:rsidRDefault="009544C7"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for New IMP</w:t>
      </w:r>
    </w:p>
    <w:p w14:paraId="1B3C621C" w14:textId="77777777" w:rsidR="009544C7" w:rsidRDefault="00C832EA" w:rsidP="00F952D3">
      <w:pPr>
        <w:pStyle w:val="BodyText"/>
      </w:pPr>
      <w:r>
        <w:object w:dxaOrig="16164" w:dyaOrig="11021" w14:anchorId="58D011F1">
          <v:shape id="_x0000_i1090" type="#_x0000_t75" style="width:468pt;height:318.5pt" o:ole="">
            <v:imagedata r:id="rId149" o:title=""/>
          </v:shape>
          <o:OLEObject Type="Embed" ProgID="Visio.Drawing.11" ShapeID="_x0000_i1090" DrawAspect="Content" ObjectID="_1450521406" r:id="rId150"/>
        </w:object>
      </w:r>
    </w:p>
    <w:p w14:paraId="768C87E3" w14:textId="77777777" w:rsidR="00C832EA" w:rsidRDefault="00C832EA" w:rsidP="00C832EA">
      <w:r>
        <w:t xml:space="preserve">Sequence table </w:t>
      </w:r>
    </w:p>
    <w:tbl>
      <w:tblPr>
        <w:tblStyle w:val="TableGrid"/>
        <w:tblW w:w="0" w:type="auto"/>
        <w:tblLook w:val="04A0" w:firstRow="1" w:lastRow="0" w:firstColumn="1" w:lastColumn="0" w:noHBand="0" w:noVBand="1"/>
      </w:tblPr>
      <w:tblGrid>
        <w:gridCol w:w="1548"/>
        <w:gridCol w:w="8028"/>
      </w:tblGrid>
      <w:tr w:rsidR="00C832EA" w14:paraId="5341E025" w14:textId="77777777" w:rsidTr="00C16D0F">
        <w:tc>
          <w:tcPr>
            <w:tcW w:w="1548" w:type="dxa"/>
          </w:tcPr>
          <w:p w14:paraId="084606C1" w14:textId="77777777" w:rsidR="00C832EA" w:rsidRDefault="00C832EA" w:rsidP="00C16D0F">
            <w:r>
              <w:t>Sequence No.</w:t>
            </w:r>
          </w:p>
        </w:tc>
        <w:tc>
          <w:tcPr>
            <w:tcW w:w="8028" w:type="dxa"/>
          </w:tcPr>
          <w:p w14:paraId="017DD430" w14:textId="77777777" w:rsidR="00C832EA" w:rsidRDefault="00C832EA" w:rsidP="00C16D0F">
            <w:r>
              <w:t>Action</w:t>
            </w:r>
          </w:p>
        </w:tc>
      </w:tr>
      <w:tr w:rsidR="00C832EA" w14:paraId="6522BCA8" w14:textId="77777777" w:rsidTr="00C16D0F">
        <w:tc>
          <w:tcPr>
            <w:tcW w:w="1548" w:type="dxa"/>
          </w:tcPr>
          <w:p w14:paraId="2140D9D0" w14:textId="77777777" w:rsidR="00C832EA" w:rsidRDefault="00C832EA" w:rsidP="00C16D0F">
            <w:pPr>
              <w:jc w:val="center"/>
            </w:pPr>
            <w:r>
              <w:t>1</w:t>
            </w:r>
          </w:p>
        </w:tc>
        <w:tc>
          <w:tcPr>
            <w:tcW w:w="8028" w:type="dxa"/>
          </w:tcPr>
          <w:p w14:paraId="4FF0D4DB" w14:textId="77777777"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From Admin Dashboard, select ‘IMPs’ tab</w:t>
            </w:r>
          </w:p>
        </w:tc>
      </w:tr>
      <w:tr w:rsidR="00C832EA" w14:paraId="09B7CC7D" w14:textId="77777777" w:rsidTr="00C16D0F">
        <w:tc>
          <w:tcPr>
            <w:tcW w:w="1548" w:type="dxa"/>
          </w:tcPr>
          <w:p w14:paraId="00AC76D7" w14:textId="77777777" w:rsidR="00C832EA" w:rsidRDefault="00C832EA" w:rsidP="00C16D0F">
            <w:pPr>
              <w:jc w:val="center"/>
            </w:pPr>
            <w:r>
              <w:t>2</w:t>
            </w:r>
          </w:p>
        </w:tc>
        <w:tc>
          <w:tcPr>
            <w:tcW w:w="8028" w:type="dxa"/>
          </w:tcPr>
          <w:p w14:paraId="7357C89B" w14:textId="77777777"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‘New IMP’ button to create New IMP</w:t>
            </w:r>
          </w:p>
        </w:tc>
      </w:tr>
      <w:tr w:rsidR="00C832EA" w14:paraId="00B201C1" w14:textId="77777777" w:rsidTr="00C16D0F">
        <w:tc>
          <w:tcPr>
            <w:tcW w:w="1548" w:type="dxa"/>
          </w:tcPr>
          <w:p w14:paraId="6B2C7EE5" w14:textId="77777777" w:rsidR="00C832EA" w:rsidRDefault="00C832EA" w:rsidP="00C16D0F">
            <w:pPr>
              <w:jc w:val="center"/>
            </w:pPr>
            <w:r>
              <w:t>3.1</w:t>
            </w:r>
          </w:p>
        </w:tc>
        <w:tc>
          <w:tcPr>
            <w:tcW w:w="8028" w:type="dxa"/>
          </w:tcPr>
          <w:p w14:paraId="250D0CD5" w14:textId="77777777"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Enter Name and Code, Press ‘Create IMP’ button to continue</w:t>
            </w:r>
          </w:p>
        </w:tc>
      </w:tr>
      <w:tr w:rsidR="00C832EA" w14:paraId="1B901800" w14:textId="77777777" w:rsidTr="00C832EA">
        <w:tc>
          <w:tcPr>
            <w:tcW w:w="1548" w:type="dxa"/>
          </w:tcPr>
          <w:p w14:paraId="47F9E955" w14:textId="77777777" w:rsidR="00C832EA" w:rsidRDefault="00C832EA" w:rsidP="00C16D0F">
            <w:pPr>
              <w:jc w:val="center"/>
            </w:pPr>
            <w:r>
              <w:t>3.2</w:t>
            </w:r>
          </w:p>
        </w:tc>
        <w:tc>
          <w:tcPr>
            <w:tcW w:w="8028" w:type="dxa"/>
          </w:tcPr>
          <w:p w14:paraId="59793FC4" w14:textId="77777777"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tc>
      </w:tr>
    </w:tbl>
    <w:p w14:paraId="01F56AA8" w14:textId="77777777" w:rsidR="00C832EA" w:rsidRDefault="00C832EA" w:rsidP="00F952D3">
      <w:pPr>
        <w:pStyle w:val="BodyText"/>
        <w:rPr>
          <w:color w:val="000000" w:themeColor="text1"/>
          <w:lang w:eastAsia="x-none"/>
        </w:rPr>
      </w:pPr>
    </w:p>
    <w:p w14:paraId="3F095A6A" w14:textId="77777777" w:rsidR="00622BDE" w:rsidRDefault="00622BDE" w:rsidP="00F952D3">
      <w:pPr>
        <w:pStyle w:val="BodyText"/>
        <w:rPr>
          <w:color w:val="000000" w:themeColor="text1"/>
          <w:lang w:eastAsia="x-none"/>
        </w:rPr>
      </w:pPr>
    </w:p>
    <w:p w14:paraId="64DE74DE" w14:textId="77777777" w:rsidR="00622BDE" w:rsidRDefault="00622BDE" w:rsidP="00F952D3">
      <w:pPr>
        <w:pStyle w:val="BodyText"/>
        <w:rPr>
          <w:color w:val="000000" w:themeColor="text1"/>
          <w:lang w:eastAsia="x-none"/>
        </w:rPr>
      </w:pPr>
    </w:p>
    <w:p w14:paraId="453649C1" w14:textId="77777777" w:rsidR="00622BDE" w:rsidRDefault="00622BDE" w:rsidP="00F952D3">
      <w:pPr>
        <w:pStyle w:val="BodyText"/>
        <w:rPr>
          <w:color w:val="000000" w:themeColor="text1"/>
          <w:lang w:eastAsia="x-none"/>
        </w:rPr>
      </w:pPr>
    </w:p>
    <w:p w14:paraId="4EB85A89" w14:textId="77777777" w:rsidR="00622BDE" w:rsidRDefault="00622BDE" w:rsidP="00F952D3">
      <w:pPr>
        <w:pStyle w:val="BodyText"/>
        <w:rPr>
          <w:color w:val="000000" w:themeColor="text1"/>
          <w:lang w:eastAsia="x-none"/>
        </w:rPr>
      </w:pPr>
    </w:p>
    <w:p w14:paraId="1176296A" w14:textId="77777777" w:rsidR="00622BDE" w:rsidRDefault="00622BDE" w:rsidP="00F952D3">
      <w:pPr>
        <w:pStyle w:val="BodyText"/>
        <w:rPr>
          <w:color w:val="000000" w:themeColor="text1"/>
          <w:lang w:eastAsia="x-none"/>
        </w:rPr>
      </w:pPr>
    </w:p>
    <w:p w14:paraId="7D1F93B5" w14:textId="77777777" w:rsidR="00622BDE" w:rsidRDefault="00622BDE" w:rsidP="00F952D3">
      <w:pPr>
        <w:pStyle w:val="BodyText"/>
        <w:rPr>
          <w:color w:val="000000" w:themeColor="text1"/>
          <w:lang w:eastAsia="x-none"/>
        </w:rPr>
      </w:pPr>
    </w:p>
    <w:p w14:paraId="3F727C8B" w14:textId="77777777" w:rsidR="00622BDE" w:rsidRDefault="00622BDE" w:rsidP="00F952D3">
      <w:pPr>
        <w:pStyle w:val="BodyText"/>
        <w:rPr>
          <w:color w:val="000000" w:themeColor="text1"/>
          <w:lang w:eastAsia="x-none"/>
        </w:rPr>
      </w:pPr>
    </w:p>
    <w:p w14:paraId="2620A8A7" w14:textId="77777777" w:rsidR="00622BDE" w:rsidRDefault="00622BDE" w:rsidP="00F952D3">
      <w:pPr>
        <w:pStyle w:val="BodyText"/>
        <w:rPr>
          <w:color w:val="000000" w:themeColor="text1"/>
          <w:lang w:eastAsia="x-none"/>
        </w:rPr>
      </w:pPr>
    </w:p>
    <w:p w14:paraId="4DF2E56F" w14:textId="77777777" w:rsidR="00622BDE" w:rsidRDefault="00622BDE" w:rsidP="00F952D3">
      <w:pPr>
        <w:pStyle w:val="BodyText"/>
        <w:rPr>
          <w:color w:val="000000" w:themeColor="text1"/>
          <w:lang w:eastAsia="x-none"/>
        </w:rPr>
      </w:pPr>
    </w:p>
    <w:p w14:paraId="7A58BA33" w14:textId="77777777" w:rsidR="00622BDE" w:rsidRDefault="00622BDE" w:rsidP="00F952D3">
      <w:pPr>
        <w:pStyle w:val="BodyText"/>
        <w:rPr>
          <w:color w:val="000000" w:themeColor="text1"/>
          <w:lang w:eastAsia="x-none"/>
        </w:rPr>
      </w:pPr>
    </w:p>
    <w:p w14:paraId="38EC1F6D" w14:textId="77777777" w:rsidR="009544C7" w:rsidRDefault="009544C7"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Show IMP</w:t>
      </w:r>
    </w:p>
    <w:p w14:paraId="557E7DD3" w14:textId="77777777" w:rsidR="00622BDE" w:rsidRDefault="00622BDE" w:rsidP="00F952D3">
      <w:pPr>
        <w:pStyle w:val="BodyText"/>
      </w:pPr>
      <w:r>
        <w:object w:dxaOrig="12470" w:dyaOrig="11021" w14:anchorId="414D34B9">
          <v:shape id="_x0000_i1091" type="#_x0000_t75" style="width:467pt;height:413.5pt" o:ole="">
            <v:imagedata r:id="rId151" o:title=""/>
          </v:shape>
          <o:OLEObject Type="Embed" ProgID="Visio.Drawing.11" ShapeID="_x0000_i1091" DrawAspect="Content" ObjectID="_1450521407" r:id="rId152"/>
        </w:object>
      </w:r>
    </w:p>
    <w:p w14:paraId="70ADF0B3" w14:textId="77777777" w:rsidR="00622BDE" w:rsidRDefault="00622BDE" w:rsidP="00622BDE">
      <w:r>
        <w:t xml:space="preserve">Sequence table </w:t>
      </w:r>
    </w:p>
    <w:tbl>
      <w:tblPr>
        <w:tblStyle w:val="TableGrid"/>
        <w:tblW w:w="0" w:type="auto"/>
        <w:tblLook w:val="04A0" w:firstRow="1" w:lastRow="0" w:firstColumn="1" w:lastColumn="0" w:noHBand="0" w:noVBand="1"/>
      </w:tblPr>
      <w:tblGrid>
        <w:gridCol w:w="1548"/>
        <w:gridCol w:w="8028"/>
      </w:tblGrid>
      <w:tr w:rsidR="00622BDE" w14:paraId="421D8C18" w14:textId="77777777" w:rsidTr="00C16D0F">
        <w:tc>
          <w:tcPr>
            <w:tcW w:w="1548" w:type="dxa"/>
          </w:tcPr>
          <w:p w14:paraId="5BF7F631" w14:textId="77777777" w:rsidR="00622BDE" w:rsidRDefault="00622BDE" w:rsidP="00C16D0F">
            <w:r>
              <w:t>Sequence No.</w:t>
            </w:r>
          </w:p>
        </w:tc>
        <w:tc>
          <w:tcPr>
            <w:tcW w:w="8028" w:type="dxa"/>
          </w:tcPr>
          <w:p w14:paraId="52AC96AF" w14:textId="77777777" w:rsidR="00622BDE" w:rsidRDefault="00622BDE" w:rsidP="00C16D0F">
            <w:r>
              <w:t>Action</w:t>
            </w:r>
          </w:p>
        </w:tc>
      </w:tr>
      <w:tr w:rsidR="00622BDE" w14:paraId="228FA447" w14:textId="77777777" w:rsidTr="00C16D0F">
        <w:tc>
          <w:tcPr>
            <w:tcW w:w="1548" w:type="dxa"/>
          </w:tcPr>
          <w:p w14:paraId="02944A5E" w14:textId="77777777" w:rsidR="00622BDE" w:rsidRDefault="00622BDE" w:rsidP="00C16D0F">
            <w:pPr>
              <w:jc w:val="center"/>
            </w:pPr>
            <w:r>
              <w:t>1</w:t>
            </w:r>
          </w:p>
        </w:tc>
        <w:tc>
          <w:tcPr>
            <w:tcW w:w="8028" w:type="dxa"/>
          </w:tcPr>
          <w:p w14:paraId="0DF59CDE" w14:textId="77777777"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From Admin Dashboard, select ‘IMPs’ tab</w:t>
            </w:r>
          </w:p>
        </w:tc>
      </w:tr>
      <w:tr w:rsidR="00622BDE" w14:paraId="469E0D37" w14:textId="77777777" w:rsidTr="00C16D0F">
        <w:tc>
          <w:tcPr>
            <w:tcW w:w="1548" w:type="dxa"/>
          </w:tcPr>
          <w:p w14:paraId="7B9E080A" w14:textId="77777777" w:rsidR="00622BDE" w:rsidRDefault="00622BDE" w:rsidP="00C16D0F">
            <w:pPr>
              <w:jc w:val="center"/>
            </w:pPr>
            <w:r>
              <w:t>2</w:t>
            </w:r>
          </w:p>
        </w:tc>
        <w:tc>
          <w:tcPr>
            <w:tcW w:w="8028" w:type="dxa"/>
          </w:tcPr>
          <w:p w14:paraId="78A75613" w14:textId="77777777"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Press ‘View’ button to view IMP details</w:t>
            </w:r>
          </w:p>
        </w:tc>
      </w:tr>
    </w:tbl>
    <w:p w14:paraId="386DC9A1" w14:textId="77777777" w:rsidR="00622BDE" w:rsidRDefault="00622BDE" w:rsidP="00F952D3">
      <w:pPr>
        <w:pStyle w:val="BodyText"/>
        <w:rPr>
          <w:color w:val="000000" w:themeColor="text1"/>
          <w:lang w:eastAsia="x-none"/>
        </w:rPr>
      </w:pPr>
    </w:p>
    <w:p w14:paraId="66DCE660" w14:textId="77777777" w:rsidR="00D12F6B" w:rsidRDefault="00D12F6B" w:rsidP="00F952D3">
      <w:pPr>
        <w:pStyle w:val="BodyText"/>
        <w:rPr>
          <w:color w:val="000000" w:themeColor="text1"/>
          <w:lang w:eastAsia="x-none"/>
        </w:rPr>
      </w:pPr>
    </w:p>
    <w:p w14:paraId="437ED641" w14:textId="77777777" w:rsidR="00D12F6B" w:rsidRDefault="00D12F6B" w:rsidP="00F952D3">
      <w:pPr>
        <w:pStyle w:val="BodyText"/>
        <w:rPr>
          <w:color w:val="000000" w:themeColor="text1"/>
          <w:lang w:eastAsia="x-none"/>
        </w:rPr>
      </w:pPr>
    </w:p>
    <w:p w14:paraId="73EE4C3C" w14:textId="77777777" w:rsidR="00D12F6B" w:rsidRDefault="00D12F6B" w:rsidP="00F952D3">
      <w:pPr>
        <w:pStyle w:val="BodyText"/>
        <w:rPr>
          <w:color w:val="000000" w:themeColor="text1"/>
          <w:lang w:eastAsia="x-none"/>
        </w:rPr>
      </w:pPr>
    </w:p>
    <w:p w14:paraId="17EF84B9" w14:textId="77777777" w:rsidR="00D12F6B" w:rsidRDefault="00D12F6B" w:rsidP="00F952D3">
      <w:pPr>
        <w:pStyle w:val="BodyText"/>
        <w:rPr>
          <w:color w:val="000000" w:themeColor="text1"/>
          <w:lang w:eastAsia="x-none"/>
        </w:rPr>
      </w:pPr>
    </w:p>
    <w:p w14:paraId="5AC36879" w14:textId="77777777" w:rsidR="00D12F6B" w:rsidRDefault="00D12F6B" w:rsidP="00F952D3">
      <w:pPr>
        <w:pStyle w:val="BodyText"/>
        <w:rPr>
          <w:color w:val="000000" w:themeColor="text1"/>
          <w:lang w:eastAsia="x-none"/>
        </w:rPr>
      </w:pPr>
    </w:p>
    <w:p w14:paraId="158BDDCD" w14:textId="77777777" w:rsidR="00D12F6B" w:rsidRDefault="00D12F6B" w:rsidP="00F952D3">
      <w:pPr>
        <w:pStyle w:val="BodyText"/>
        <w:rPr>
          <w:color w:val="000000" w:themeColor="text1"/>
          <w:lang w:eastAsia="x-none"/>
        </w:rPr>
      </w:pPr>
    </w:p>
    <w:p w14:paraId="31C8ADE8" w14:textId="77777777" w:rsidR="00D279CE" w:rsidRDefault="00D279CE"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to Create Top Level Role</w:t>
      </w:r>
    </w:p>
    <w:p w14:paraId="7AC46C1A" w14:textId="77777777" w:rsidR="00D12F6B" w:rsidRDefault="00D12F6B" w:rsidP="00F952D3">
      <w:pPr>
        <w:pStyle w:val="BodyText"/>
      </w:pPr>
      <w:r>
        <w:object w:dxaOrig="16161" w:dyaOrig="9306" w14:anchorId="49EC85CF">
          <v:shape id="_x0000_i1092" type="#_x0000_t75" style="width:468pt;height:269.5pt" o:ole="">
            <v:imagedata r:id="rId153" o:title=""/>
          </v:shape>
          <o:OLEObject Type="Embed" ProgID="Visio.Drawing.11" ShapeID="_x0000_i1092" DrawAspect="Content" ObjectID="_1450521408" r:id="rId154"/>
        </w:object>
      </w:r>
    </w:p>
    <w:p w14:paraId="5C7424F1" w14:textId="77777777" w:rsidR="00D12F6B" w:rsidRDefault="00D12F6B" w:rsidP="00D12F6B">
      <w:r>
        <w:t xml:space="preserve">Sequence table </w:t>
      </w:r>
    </w:p>
    <w:tbl>
      <w:tblPr>
        <w:tblStyle w:val="TableGrid"/>
        <w:tblW w:w="0" w:type="auto"/>
        <w:tblLook w:val="04A0" w:firstRow="1" w:lastRow="0" w:firstColumn="1" w:lastColumn="0" w:noHBand="0" w:noVBand="1"/>
      </w:tblPr>
      <w:tblGrid>
        <w:gridCol w:w="1548"/>
        <w:gridCol w:w="8028"/>
      </w:tblGrid>
      <w:tr w:rsidR="00D12F6B" w14:paraId="61F1C6CE" w14:textId="77777777" w:rsidTr="00C16D0F">
        <w:tc>
          <w:tcPr>
            <w:tcW w:w="1548" w:type="dxa"/>
          </w:tcPr>
          <w:p w14:paraId="6EBA295C" w14:textId="77777777" w:rsidR="00D12F6B" w:rsidRDefault="00D12F6B" w:rsidP="00C16D0F">
            <w:r>
              <w:t>Sequence No.</w:t>
            </w:r>
          </w:p>
        </w:tc>
        <w:tc>
          <w:tcPr>
            <w:tcW w:w="8028" w:type="dxa"/>
          </w:tcPr>
          <w:p w14:paraId="76D19944" w14:textId="77777777" w:rsidR="00D12F6B" w:rsidRDefault="00D12F6B" w:rsidP="00C16D0F">
            <w:r>
              <w:t>Action</w:t>
            </w:r>
          </w:p>
        </w:tc>
      </w:tr>
      <w:tr w:rsidR="00D12F6B" w14:paraId="36958575" w14:textId="77777777" w:rsidTr="00C16D0F">
        <w:tc>
          <w:tcPr>
            <w:tcW w:w="1548" w:type="dxa"/>
          </w:tcPr>
          <w:p w14:paraId="1364A57B" w14:textId="77777777" w:rsidR="00D12F6B" w:rsidRDefault="00D12F6B" w:rsidP="00C16D0F">
            <w:pPr>
              <w:jc w:val="center"/>
            </w:pPr>
            <w:r>
              <w:t>1</w:t>
            </w:r>
          </w:p>
        </w:tc>
        <w:tc>
          <w:tcPr>
            <w:tcW w:w="8028" w:type="dxa"/>
          </w:tcPr>
          <w:p w14:paraId="172D0E97" w14:textId="77777777"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From Admin Dashboard, select ‘Top Level Roles’ tab</w:t>
            </w:r>
          </w:p>
        </w:tc>
      </w:tr>
      <w:tr w:rsidR="00D12F6B" w14:paraId="6C2320A9" w14:textId="77777777" w:rsidTr="00C16D0F">
        <w:tc>
          <w:tcPr>
            <w:tcW w:w="1548" w:type="dxa"/>
          </w:tcPr>
          <w:p w14:paraId="212DA1BD" w14:textId="77777777" w:rsidR="00D12F6B" w:rsidRDefault="00D12F6B" w:rsidP="00C16D0F">
            <w:pPr>
              <w:jc w:val="center"/>
            </w:pPr>
            <w:r>
              <w:t>2</w:t>
            </w:r>
          </w:p>
        </w:tc>
        <w:tc>
          <w:tcPr>
            <w:tcW w:w="8028" w:type="dxa"/>
          </w:tcPr>
          <w:p w14:paraId="6EA28708" w14:textId="77777777"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‘New Top Level Role’ button to create new Top level Role</w:t>
            </w:r>
          </w:p>
        </w:tc>
      </w:tr>
      <w:tr w:rsidR="00D12F6B" w14:paraId="48DFE61D" w14:textId="77777777" w:rsidTr="00C16D0F">
        <w:tc>
          <w:tcPr>
            <w:tcW w:w="1548" w:type="dxa"/>
          </w:tcPr>
          <w:p w14:paraId="1AA8DCD2" w14:textId="77777777" w:rsidR="00D12F6B" w:rsidRDefault="00D12F6B" w:rsidP="00C16D0F">
            <w:pPr>
              <w:jc w:val="center"/>
            </w:pPr>
            <w:r>
              <w:t>3.1</w:t>
            </w:r>
          </w:p>
        </w:tc>
        <w:tc>
          <w:tcPr>
            <w:tcW w:w="8028" w:type="dxa"/>
          </w:tcPr>
          <w:p w14:paraId="5B2C2DA4" w14:textId="77777777"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Enter ‘Name’ and set permissions for this new Role also enter ‘Notifications’ details and press ‘Create Role’ button to proceed</w:t>
            </w:r>
          </w:p>
        </w:tc>
      </w:tr>
      <w:tr w:rsidR="00D12F6B" w14:paraId="16D93977" w14:textId="77777777" w:rsidTr="00D12F6B">
        <w:tc>
          <w:tcPr>
            <w:tcW w:w="1548" w:type="dxa"/>
          </w:tcPr>
          <w:p w14:paraId="508BB1D6" w14:textId="77777777" w:rsidR="00D12F6B" w:rsidRDefault="00D12F6B" w:rsidP="00C16D0F">
            <w:pPr>
              <w:jc w:val="center"/>
            </w:pPr>
            <w:r>
              <w:t>3.2</w:t>
            </w:r>
          </w:p>
        </w:tc>
        <w:tc>
          <w:tcPr>
            <w:tcW w:w="8028" w:type="dxa"/>
          </w:tcPr>
          <w:p w14:paraId="1A324DA4" w14:textId="77777777"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267E3624" w14:textId="77777777" w:rsidR="00D12F6B" w:rsidRDefault="00D12F6B" w:rsidP="00F952D3">
      <w:pPr>
        <w:pStyle w:val="BodyText"/>
        <w:rPr>
          <w:color w:val="000000" w:themeColor="text1"/>
          <w:lang w:eastAsia="x-none"/>
        </w:rPr>
      </w:pPr>
    </w:p>
    <w:p w14:paraId="52EFC77D" w14:textId="77777777" w:rsidR="00017FA5" w:rsidRDefault="00017FA5" w:rsidP="00F952D3">
      <w:pPr>
        <w:pStyle w:val="BodyText"/>
        <w:rPr>
          <w:color w:val="000000" w:themeColor="text1"/>
          <w:lang w:eastAsia="x-none"/>
        </w:rPr>
      </w:pPr>
    </w:p>
    <w:p w14:paraId="53C4DA07" w14:textId="77777777" w:rsidR="00017FA5" w:rsidRDefault="00017FA5" w:rsidP="00F952D3">
      <w:pPr>
        <w:pStyle w:val="BodyText"/>
        <w:rPr>
          <w:color w:val="000000" w:themeColor="text1"/>
          <w:lang w:eastAsia="x-none"/>
        </w:rPr>
      </w:pPr>
    </w:p>
    <w:p w14:paraId="41ED33A8" w14:textId="77777777" w:rsidR="00017FA5" w:rsidRDefault="00017FA5" w:rsidP="00F952D3">
      <w:pPr>
        <w:pStyle w:val="BodyText"/>
        <w:rPr>
          <w:color w:val="000000" w:themeColor="text1"/>
          <w:lang w:eastAsia="x-none"/>
        </w:rPr>
      </w:pPr>
    </w:p>
    <w:p w14:paraId="43E38A33" w14:textId="77777777" w:rsidR="00017FA5" w:rsidRDefault="00017FA5" w:rsidP="00F952D3">
      <w:pPr>
        <w:pStyle w:val="BodyText"/>
        <w:rPr>
          <w:color w:val="000000" w:themeColor="text1"/>
          <w:lang w:eastAsia="x-none"/>
        </w:rPr>
      </w:pPr>
    </w:p>
    <w:p w14:paraId="0B399C06" w14:textId="77777777" w:rsidR="00017FA5" w:rsidRDefault="00017FA5" w:rsidP="00F952D3">
      <w:pPr>
        <w:pStyle w:val="BodyText"/>
        <w:rPr>
          <w:color w:val="000000" w:themeColor="text1"/>
          <w:lang w:eastAsia="x-none"/>
        </w:rPr>
      </w:pPr>
    </w:p>
    <w:p w14:paraId="3C234F52" w14:textId="77777777" w:rsidR="00017FA5" w:rsidRDefault="00017FA5" w:rsidP="00F952D3">
      <w:pPr>
        <w:pStyle w:val="BodyText"/>
        <w:rPr>
          <w:color w:val="000000" w:themeColor="text1"/>
          <w:lang w:eastAsia="x-none"/>
        </w:rPr>
      </w:pPr>
    </w:p>
    <w:p w14:paraId="31A6DF05" w14:textId="77777777" w:rsidR="00017FA5" w:rsidRDefault="00017FA5" w:rsidP="00F952D3">
      <w:pPr>
        <w:pStyle w:val="BodyText"/>
        <w:rPr>
          <w:color w:val="000000" w:themeColor="text1"/>
          <w:lang w:eastAsia="x-none"/>
        </w:rPr>
      </w:pPr>
    </w:p>
    <w:p w14:paraId="69C6A1AC" w14:textId="77777777" w:rsidR="00017FA5" w:rsidRDefault="00017FA5" w:rsidP="00F952D3">
      <w:pPr>
        <w:pStyle w:val="BodyText"/>
        <w:rPr>
          <w:color w:val="000000" w:themeColor="text1"/>
          <w:lang w:eastAsia="x-none"/>
        </w:rPr>
      </w:pPr>
    </w:p>
    <w:p w14:paraId="0435420B" w14:textId="77777777" w:rsidR="00017FA5" w:rsidRDefault="00017FA5" w:rsidP="00F952D3">
      <w:pPr>
        <w:pStyle w:val="BodyText"/>
        <w:rPr>
          <w:color w:val="000000" w:themeColor="text1"/>
          <w:lang w:eastAsia="x-none"/>
        </w:rPr>
      </w:pPr>
    </w:p>
    <w:p w14:paraId="0A334B75" w14:textId="77777777" w:rsidR="00017FA5" w:rsidRDefault="00017FA5" w:rsidP="00F952D3">
      <w:pPr>
        <w:pStyle w:val="BodyText"/>
        <w:rPr>
          <w:color w:val="000000" w:themeColor="text1"/>
          <w:lang w:eastAsia="x-none"/>
        </w:rPr>
      </w:pPr>
    </w:p>
    <w:p w14:paraId="6CE28877" w14:textId="77777777" w:rsidR="00017FA5" w:rsidRDefault="00017FA5" w:rsidP="00F952D3">
      <w:pPr>
        <w:pStyle w:val="BodyText"/>
        <w:rPr>
          <w:color w:val="000000" w:themeColor="text1"/>
          <w:lang w:eastAsia="x-none"/>
        </w:rPr>
      </w:pPr>
    </w:p>
    <w:p w14:paraId="499A2994" w14:textId="77777777" w:rsidR="00017FA5" w:rsidRDefault="00017FA5" w:rsidP="00F952D3">
      <w:pPr>
        <w:pStyle w:val="BodyText"/>
        <w:rPr>
          <w:color w:val="000000" w:themeColor="text1"/>
          <w:lang w:eastAsia="x-none"/>
        </w:rPr>
      </w:pPr>
    </w:p>
    <w:p w14:paraId="3A39DF6B" w14:textId="77777777" w:rsidR="00017FA5" w:rsidRDefault="00017FA5" w:rsidP="00F952D3">
      <w:pPr>
        <w:pStyle w:val="BodyText"/>
        <w:rPr>
          <w:color w:val="000000" w:themeColor="text1"/>
          <w:lang w:eastAsia="x-none"/>
        </w:rPr>
      </w:pPr>
    </w:p>
    <w:p w14:paraId="593CDEBE" w14:textId="77777777" w:rsidR="00017FA5" w:rsidRDefault="00017FA5"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to Edit Role</w:t>
      </w:r>
    </w:p>
    <w:p w14:paraId="0F39F4D2" w14:textId="77777777" w:rsidR="00017FA5" w:rsidRDefault="00017FA5" w:rsidP="00F952D3">
      <w:pPr>
        <w:pStyle w:val="BodyText"/>
      </w:pPr>
      <w:r>
        <w:object w:dxaOrig="16161" w:dyaOrig="9306" w14:anchorId="11D61F8F">
          <v:shape id="_x0000_i1093" type="#_x0000_t75" style="width:468pt;height:269.5pt" o:ole="">
            <v:imagedata r:id="rId155" o:title=""/>
          </v:shape>
          <o:OLEObject Type="Embed" ProgID="Visio.Drawing.11" ShapeID="_x0000_i1093" DrawAspect="Content" ObjectID="_1450521409" r:id="rId156"/>
        </w:object>
      </w:r>
    </w:p>
    <w:p w14:paraId="3D71CEF1" w14:textId="77777777" w:rsidR="00017FA5" w:rsidRDefault="00017FA5" w:rsidP="00017FA5">
      <w:r>
        <w:t xml:space="preserve">Sequence table </w:t>
      </w:r>
    </w:p>
    <w:tbl>
      <w:tblPr>
        <w:tblStyle w:val="TableGrid"/>
        <w:tblW w:w="0" w:type="auto"/>
        <w:tblLook w:val="04A0" w:firstRow="1" w:lastRow="0" w:firstColumn="1" w:lastColumn="0" w:noHBand="0" w:noVBand="1"/>
      </w:tblPr>
      <w:tblGrid>
        <w:gridCol w:w="1548"/>
        <w:gridCol w:w="8028"/>
      </w:tblGrid>
      <w:tr w:rsidR="00017FA5" w14:paraId="3DFBF833" w14:textId="77777777" w:rsidTr="00C16D0F">
        <w:tc>
          <w:tcPr>
            <w:tcW w:w="1548" w:type="dxa"/>
          </w:tcPr>
          <w:p w14:paraId="521CC54C" w14:textId="77777777" w:rsidR="00017FA5" w:rsidRDefault="00017FA5" w:rsidP="00C16D0F">
            <w:r>
              <w:t>Sequence No.</w:t>
            </w:r>
          </w:p>
        </w:tc>
        <w:tc>
          <w:tcPr>
            <w:tcW w:w="8028" w:type="dxa"/>
          </w:tcPr>
          <w:p w14:paraId="34C9D4F8" w14:textId="77777777" w:rsidR="00017FA5" w:rsidRDefault="00017FA5" w:rsidP="00C16D0F">
            <w:r>
              <w:t>Action</w:t>
            </w:r>
          </w:p>
        </w:tc>
      </w:tr>
      <w:tr w:rsidR="00017FA5" w14:paraId="7BAF50AF" w14:textId="77777777" w:rsidTr="00C16D0F">
        <w:tc>
          <w:tcPr>
            <w:tcW w:w="1548" w:type="dxa"/>
          </w:tcPr>
          <w:p w14:paraId="066D88A9" w14:textId="77777777" w:rsidR="00017FA5" w:rsidRDefault="00017FA5" w:rsidP="00C16D0F">
            <w:pPr>
              <w:jc w:val="center"/>
            </w:pPr>
            <w:r>
              <w:t>1</w:t>
            </w:r>
          </w:p>
        </w:tc>
        <w:tc>
          <w:tcPr>
            <w:tcW w:w="8028" w:type="dxa"/>
          </w:tcPr>
          <w:p w14:paraId="33205D7D" w14:textId="77777777"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From Admin Dashboard, select ‘Study Level/Country Level/Top Level Roles’ tab</w:t>
            </w:r>
          </w:p>
        </w:tc>
      </w:tr>
      <w:tr w:rsidR="00017FA5" w14:paraId="1C0A3E06" w14:textId="77777777" w:rsidTr="00C16D0F">
        <w:tc>
          <w:tcPr>
            <w:tcW w:w="1548" w:type="dxa"/>
          </w:tcPr>
          <w:p w14:paraId="0FB74655" w14:textId="77777777" w:rsidR="00017FA5" w:rsidRDefault="00017FA5" w:rsidP="00C16D0F">
            <w:pPr>
              <w:jc w:val="center"/>
            </w:pPr>
            <w:r>
              <w:t>2</w:t>
            </w:r>
          </w:p>
        </w:tc>
        <w:tc>
          <w:tcPr>
            <w:tcW w:w="8028" w:type="dxa"/>
          </w:tcPr>
          <w:p w14:paraId="0511EEFE" w14:textId="77777777"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 ‘Edit’ button to edit the Role</w:t>
            </w:r>
          </w:p>
        </w:tc>
      </w:tr>
      <w:tr w:rsidR="00017FA5" w14:paraId="34BC37E9" w14:textId="77777777" w:rsidTr="00C16D0F">
        <w:tc>
          <w:tcPr>
            <w:tcW w:w="1548" w:type="dxa"/>
          </w:tcPr>
          <w:p w14:paraId="4FFA250D" w14:textId="77777777" w:rsidR="00017FA5" w:rsidRDefault="00017FA5" w:rsidP="00C16D0F">
            <w:pPr>
              <w:jc w:val="center"/>
            </w:pPr>
            <w:r>
              <w:t>3.1</w:t>
            </w:r>
          </w:p>
        </w:tc>
        <w:tc>
          <w:tcPr>
            <w:tcW w:w="8028" w:type="dxa"/>
          </w:tcPr>
          <w:p w14:paraId="4A6C3864" w14:textId="77777777"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Update ‘Name’ and permissions for this Role also update ‘Notifications’ details and press ‘Update Role’ button to proceed</w:t>
            </w:r>
          </w:p>
        </w:tc>
      </w:tr>
      <w:tr w:rsidR="00017FA5" w14:paraId="201D74CD" w14:textId="77777777" w:rsidTr="00C16D0F">
        <w:tc>
          <w:tcPr>
            <w:tcW w:w="1548" w:type="dxa"/>
          </w:tcPr>
          <w:p w14:paraId="33B9A87B" w14:textId="77777777" w:rsidR="00017FA5" w:rsidRDefault="00017FA5" w:rsidP="00C16D0F">
            <w:pPr>
              <w:jc w:val="center"/>
            </w:pPr>
            <w:r>
              <w:t>3.2</w:t>
            </w:r>
          </w:p>
        </w:tc>
        <w:tc>
          <w:tcPr>
            <w:tcW w:w="8028" w:type="dxa"/>
          </w:tcPr>
          <w:p w14:paraId="7481516B" w14:textId="77777777"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2516AAED" w14:textId="77777777" w:rsidR="00017FA5" w:rsidRDefault="00017FA5" w:rsidP="00F952D3">
      <w:pPr>
        <w:pStyle w:val="BodyText"/>
        <w:rPr>
          <w:color w:val="000000" w:themeColor="text1"/>
          <w:lang w:eastAsia="x-none"/>
        </w:rPr>
      </w:pPr>
    </w:p>
    <w:p w14:paraId="71A80064" w14:textId="77777777" w:rsidR="003C3A66" w:rsidRDefault="003C3A66" w:rsidP="00F952D3">
      <w:pPr>
        <w:pStyle w:val="BodyText"/>
        <w:rPr>
          <w:color w:val="000000" w:themeColor="text1"/>
          <w:lang w:eastAsia="x-none"/>
        </w:rPr>
      </w:pPr>
    </w:p>
    <w:p w14:paraId="5523E24E" w14:textId="77777777" w:rsidR="003C3A66" w:rsidRDefault="003C3A66" w:rsidP="00F952D3">
      <w:pPr>
        <w:pStyle w:val="BodyText"/>
        <w:rPr>
          <w:color w:val="000000" w:themeColor="text1"/>
          <w:lang w:eastAsia="x-none"/>
        </w:rPr>
      </w:pPr>
    </w:p>
    <w:p w14:paraId="5CADAC6A" w14:textId="77777777" w:rsidR="003C3A66" w:rsidRDefault="003C3A66" w:rsidP="00F952D3">
      <w:pPr>
        <w:pStyle w:val="BodyText"/>
        <w:rPr>
          <w:color w:val="000000" w:themeColor="text1"/>
          <w:lang w:eastAsia="x-none"/>
        </w:rPr>
      </w:pPr>
    </w:p>
    <w:p w14:paraId="0DBC55CC" w14:textId="77777777" w:rsidR="003C3A66" w:rsidRDefault="003C3A66" w:rsidP="00F952D3">
      <w:pPr>
        <w:pStyle w:val="BodyText"/>
        <w:rPr>
          <w:color w:val="000000" w:themeColor="text1"/>
          <w:lang w:eastAsia="x-none"/>
        </w:rPr>
      </w:pPr>
    </w:p>
    <w:p w14:paraId="0D342D2F" w14:textId="77777777" w:rsidR="003C3A66" w:rsidRDefault="003C3A66" w:rsidP="00F952D3">
      <w:pPr>
        <w:pStyle w:val="BodyText"/>
        <w:rPr>
          <w:color w:val="000000" w:themeColor="text1"/>
          <w:lang w:eastAsia="x-none"/>
        </w:rPr>
      </w:pPr>
    </w:p>
    <w:p w14:paraId="25B60EC9" w14:textId="77777777" w:rsidR="003C3A66" w:rsidRDefault="003C3A66" w:rsidP="00F952D3">
      <w:pPr>
        <w:pStyle w:val="BodyText"/>
        <w:rPr>
          <w:color w:val="000000" w:themeColor="text1"/>
          <w:lang w:eastAsia="x-none"/>
        </w:rPr>
      </w:pPr>
    </w:p>
    <w:p w14:paraId="5461FD06" w14:textId="77777777" w:rsidR="003C3A66" w:rsidRDefault="003C3A66" w:rsidP="00F952D3">
      <w:pPr>
        <w:pStyle w:val="BodyText"/>
        <w:rPr>
          <w:color w:val="000000" w:themeColor="text1"/>
          <w:lang w:eastAsia="x-none"/>
        </w:rPr>
      </w:pPr>
    </w:p>
    <w:p w14:paraId="4E34BE5F" w14:textId="77777777" w:rsidR="003C3A66" w:rsidRDefault="003C3A66" w:rsidP="00F952D3">
      <w:pPr>
        <w:pStyle w:val="BodyText"/>
        <w:rPr>
          <w:color w:val="000000" w:themeColor="text1"/>
          <w:lang w:eastAsia="x-none"/>
        </w:rPr>
      </w:pPr>
    </w:p>
    <w:p w14:paraId="587831A1" w14:textId="77777777" w:rsidR="003C3A66" w:rsidRDefault="003C3A66" w:rsidP="00F952D3">
      <w:pPr>
        <w:pStyle w:val="BodyText"/>
        <w:rPr>
          <w:color w:val="000000" w:themeColor="text1"/>
          <w:lang w:eastAsia="x-none"/>
        </w:rPr>
      </w:pPr>
    </w:p>
    <w:p w14:paraId="1614D5A4" w14:textId="77777777" w:rsidR="003C3A66" w:rsidRDefault="003C3A66" w:rsidP="00F952D3">
      <w:pPr>
        <w:pStyle w:val="BodyText"/>
        <w:rPr>
          <w:color w:val="000000" w:themeColor="text1"/>
          <w:lang w:eastAsia="x-none"/>
        </w:rPr>
      </w:pPr>
    </w:p>
    <w:p w14:paraId="3854BA7D" w14:textId="77777777" w:rsidR="003C3A66" w:rsidRDefault="003C3A66" w:rsidP="00F952D3">
      <w:pPr>
        <w:pStyle w:val="BodyText"/>
        <w:rPr>
          <w:color w:val="000000" w:themeColor="text1"/>
          <w:lang w:eastAsia="x-none"/>
        </w:rPr>
      </w:pPr>
    </w:p>
    <w:p w14:paraId="258312F2" w14:textId="77777777" w:rsidR="003C3A66" w:rsidRDefault="003C3A66" w:rsidP="00F952D3">
      <w:pPr>
        <w:pStyle w:val="BodyText"/>
        <w:rPr>
          <w:color w:val="000000" w:themeColor="text1"/>
          <w:lang w:eastAsia="x-none"/>
        </w:rPr>
      </w:pPr>
    </w:p>
    <w:p w14:paraId="307A96F8" w14:textId="77777777" w:rsidR="003C3A66" w:rsidRDefault="003C3A66" w:rsidP="00F952D3">
      <w:pPr>
        <w:pStyle w:val="BodyText"/>
        <w:rPr>
          <w:color w:val="000000" w:themeColor="text1"/>
          <w:lang w:eastAsia="x-none"/>
        </w:rPr>
      </w:pPr>
    </w:p>
    <w:p w14:paraId="69FE85C0" w14:textId="77777777" w:rsidR="003C3A66" w:rsidRDefault="003C3A66"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New Notification Type</w:t>
      </w:r>
    </w:p>
    <w:p w14:paraId="645E18E6" w14:textId="77777777" w:rsidR="003C3A66" w:rsidRDefault="003C3A66" w:rsidP="00F952D3">
      <w:pPr>
        <w:pStyle w:val="BodyText"/>
      </w:pPr>
      <w:r>
        <w:object w:dxaOrig="15868" w:dyaOrig="11203" w14:anchorId="5E855DC1">
          <v:shape id="_x0000_i1094" type="#_x0000_t75" style="width:467.5pt;height:330pt" o:ole="">
            <v:imagedata r:id="rId157" o:title=""/>
          </v:shape>
          <o:OLEObject Type="Embed" ProgID="Visio.Drawing.11" ShapeID="_x0000_i1094" DrawAspect="Content" ObjectID="_1450521410" r:id="rId158"/>
        </w:object>
      </w:r>
    </w:p>
    <w:p w14:paraId="08EE1CF4" w14:textId="77777777"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14:paraId="5137177E" w14:textId="77777777" w:rsidTr="00C16D0F">
        <w:tc>
          <w:tcPr>
            <w:tcW w:w="1548" w:type="dxa"/>
          </w:tcPr>
          <w:p w14:paraId="31D9779C" w14:textId="77777777" w:rsidR="003C3A66" w:rsidRDefault="003C3A66" w:rsidP="00C16D0F">
            <w:r>
              <w:t>Sequence No.</w:t>
            </w:r>
          </w:p>
        </w:tc>
        <w:tc>
          <w:tcPr>
            <w:tcW w:w="8028" w:type="dxa"/>
          </w:tcPr>
          <w:p w14:paraId="7ECE73A2" w14:textId="77777777" w:rsidR="003C3A66" w:rsidRDefault="003C3A66" w:rsidP="00C16D0F">
            <w:r>
              <w:t>Action</w:t>
            </w:r>
          </w:p>
        </w:tc>
      </w:tr>
      <w:tr w:rsidR="003C3A66" w14:paraId="3A9B5550" w14:textId="77777777" w:rsidTr="00C16D0F">
        <w:tc>
          <w:tcPr>
            <w:tcW w:w="1548" w:type="dxa"/>
          </w:tcPr>
          <w:p w14:paraId="498D308A" w14:textId="77777777" w:rsidR="003C3A66" w:rsidRDefault="003C3A66" w:rsidP="00C16D0F">
            <w:pPr>
              <w:jc w:val="center"/>
            </w:pPr>
            <w:r>
              <w:t>1</w:t>
            </w:r>
          </w:p>
        </w:tc>
        <w:tc>
          <w:tcPr>
            <w:tcW w:w="8028" w:type="dxa"/>
          </w:tcPr>
          <w:p w14:paraId="488BE9F6"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‘Notification Types’ tab</w:t>
            </w:r>
          </w:p>
        </w:tc>
      </w:tr>
      <w:tr w:rsidR="003C3A66" w14:paraId="27819E0F" w14:textId="77777777" w:rsidTr="00C16D0F">
        <w:tc>
          <w:tcPr>
            <w:tcW w:w="1548" w:type="dxa"/>
          </w:tcPr>
          <w:p w14:paraId="7424BAD2" w14:textId="77777777" w:rsidR="003C3A66" w:rsidRDefault="003C3A66" w:rsidP="00C16D0F">
            <w:pPr>
              <w:jc w:val="center"/>
            </w:pPr>
            <w:r>
              <w:t>2</w:t>
            </w:r>
          </w:p>
        </w:tc>
        <w:tc>
          <w:tcPr>
            <w:tcW w:w="8028" w:type="dxa"/>
          </w:tcPr>
          <w:p w14:paraId="4020058C"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Notification Type’ button to create new notification</w:t>
            </w:r>
          </w:p>
        </w:tc>
      </w:tr>
      <w:tr w:rsidR="003C3A66" w14:paraId="0B4A5B6B" w14:textId="77777777" w:rsidTr="00C16D0F">
        <w:tc>
          <w:tcPr>
            <w:tcW w:w="1548" w:type="dxa"/>
          </w:tcPr>
          <w:p w14:paraId="329962E4" w14:textId="77777777" w:rsidR="003C3A66" w:rsidRDefault="003C3A66" w:rsidP="00C16D0F">
            <w:pPr>
              <w:jc w:val="center"/>
            </w:pPr>
            <w:r>
              <w:t>3.1</w:t>
            </w:r>
          </w:p>
        </w:tc>
        <w:tc>
          <w:tcPr>
            <w:tcW w:w="8028" w:type="dxa"/>
          </w:tcPr>
          <w:p w14:paraId="41739C92"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Enter ‘Name’ and press ‘Create Notification Type’ button to proceed</w:t>
            </w:r>
          </w:p>
        </w:tc>
      </w:tr>
      <w:tr w:rsidR="003C3A66" w14:paraId="0DD816FA" w14:textId="77777777" w:rsidTr="00C16D0F">
        <w:tc>
          <w:tcPr>
            <w:tcW w:w="1548" w:type="dxa"/>
          </w:tcPr>
          <w:p w14:paraId="3EA1CB33" w14:textId="77777777" w:rsidR="003C3A66" w:rsidRDefault="003C3A66" w:rsidP="00C16D0F">
            <w:pPr>
              <w:jc w:val="center"/>
            </w:pPr>
            <w:r>
              <w:t>3.2</w:t>
            </w:r>
          </w:p>
        </w:tc>
        <w:tc>
          <w:tcPr>
            <w:tcW w:w="8028" w:type="dxa"/>
          </w:tcPr>
          <w:p w14:paraId="5FFD2743"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35F61BEF" w14:textId="77777777" w:rsidR="003C3A66" w:rsidRDefault="003C3A66" w:rsidP="00F952D3">
      <w:pPr>
        <w:pStyle w:val="BodyText"/>
        <w:rPr>
          <w:color w:val="000000" w:themeColor="text1"/>
          <w:lang w:eastAsia="x-none"/>
        </w:rPr>
      </w:pPr>
    </w:p>
    <w:p w14:paraId="3D9A729F" w14:textId="77777777" w:rsidR="003C3A66" w:rsidRDefault="003C3A66" w:rsidP="00F952D3">
      <w:pPr>
        <w:pStyle w:val="BodyText"/>
        <w:rPr>
          <w:color w:val="000000" w:themeColor="text1"/>
          <w:lang w:eastAsia="x-none"/>
        </w:rPr>
      </w:pPr>
    </w:p>
    <w:p w14:paraId="692C0C96" w14:textId="77777777" w:rsidR="003C3A66" w:rsidRDefault="003C3A66" w:rsidP="00F952D3">
      <w:pPr>
        <w:pStyle w:val="BodyText"/>
        <w:rPr>
          <w:color w:val="000000" w:themeColor="text1"/>
          <w:lang w:eastAsia="x-none"/>
        </w:rPr>
      </w:pPr>
    </w:p>
    <w:p w14:paraId="59EBB3A0" w14:textId="77777777" w:rsidR="003C3A66" w:rsidRDefault="003C3A66" w:rsidP="00F952D3">
      <w:pPr>
        <w:pStyle w:val="BodyText"/>
        <w:rPr>
          <w:color w:val="000000" w:themeColor="text1"/>
          <w:lang w:eastAsia="x-none"/>
        </w:rPr>
      </w:pPr>
    </w:p>
    <w:p w14:paraId="4256F8DC" w14:textId="77777777" w:rsidR="003C3A66" w:rsidRDefault="003C3A66" w:rsidP="00F952D3">
      <w:pPr>
        <w:pStyle w:val="BodyText"/>
        <w:rPr>
          <w:color w:val="000000" w:themeColor="text1"/>
          <w:lang w:eastAsia="x-none"/>
        </w:rPr>
      </w:pPr>
    </w:p>
    <w:p w14:paraId="1D95F3CE" w14:textId="77777777" w:rsidR="003C3A66" w:rsidRDefault="003C3A66" w:rsidP="00F952D3">
      <w:pPr>
        <w:pStyle w:val="BodyText"/>
        <w:rPr>
          <w:color w:val="000000" w:themeColor="text1"/>
          <w:lang w:eastAsia="x-none"/>
        </w:rPr>
      </w:pPr>
    </w:p>
    <w:p w14:paraId="1CB6DE2F" w14:textId="77777777" w:rsidR="003C3A66" w:rsidRDefault="003C3A66" w:rsidP="00F952D3">
      <w:pPr>
        <w:pStyle w:val="BodyText"/>
        <w:rPr>
          <w:color w:val="000000" w:themeColor="text1"/>
          <w:lang w:eastAsia="x-none"/>
        </w:rPr>
      </w:pPr>
    </w:p>
    <w:p w14:paraId="2E767B54" w14:textId="77777777" w:rsidR="003C3A66" w:rsidRDefault="003C3A66" w:rsidP="00F952D3">
      <w:pPr>
        <w:pStyle w:val="BodyText"/>
        <w:rPr>
          <w:color w:val="000000" w:themeColor="text1"/>
          <w:lang w:eastAsia="x-none"/>
        </w:rPr>
      </w:pPr>
    </w:p>
    <w:p w14:paraId="12661F95" w14:textId="77777777" w:rsidR="003C3A66" w:rsidRDefault="003C3A66" w:rsidP="00F952D3">
      <w:pPr>
        <w:pStyle w:val="BodyText"/>
        <w:rPr>
          <w:color w:val="000000" w:themeColor="text1"/>
          <w:lang w:eastAsia="x-none"/>
        </w:rPr>
      </w:pPr>
    </w:p>
    <w:p w14:paraId="72D65757" w14:textId="77777777" w:rsidR="003C3A66" w:rsidRDefault="003C3A66" w:rsidP="00F952D3">
      <w:pPr>
        <w:pStyle w:val="BodyText"/>
        <w:rPr>
          <w:color w:val="000000" w:themeColor="text1"/>
          <w:lang w:eastAsia="x-none"/>
        </w:rPr>
      </w:pPr>
    </w:p>
    <w:p w14:paraId="23E197FF" w14:textId="77777777" w:rsidR="003C3A66" w:rsidRDefault="003C3A66" w:rsidP="00F952D3">
      <w:pPr>
        <w:pStyle w:val="BodyText"/>
        <w:rPr>
          <w:color w:val="000000" w:themeColor="text1"/>
          <w:lang w:eastAsia="x-none"/>
        </w:rPr>
      </w:pPr>
    </w:p>
    <w:p w14:paraId="2090E0FD" w14:textId="77777777" w:rsidR="003C3A66" w:rsidRDefault="003C3A66"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Update Notification Type</w:t>
      </w:r>
    </w:p>
    <w:p w14:paraId="71140B18" w14:textId="77777777" w:rsidR="003C3A66" w:rsidRDefault="003C3A66" w:rsidP="00F952D3">
      <w:pPr>
        <w:pStyle w:val="BodyText"/>
      </w:pPr>
      <w:r>
        <w:object w:dxaOrig="15868" w:dyaOrig="11203" w14:anchorId="3D6AA6C8">
          <v:shape id="_x0000_i1095" type="#_x0000_t75" style="width:467.5pt;height:330pt" o:ole="">
            <v:imagedata r:id="rId159" o:title=""/>
          </v:shape>
          <o:OLEObject Type="Embed" ProgID="Visio.Drawing.11" ShapeID="_x0000_i1095" DrawAspect="Content" ObjectID="_1450521411" r:id="rId160"/>
        </w:object>
      </w:r>
    </w:p>
    <w:p w14:paraId="28FA98F9" w14:textId="77777777"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14:paraId="4DB95FF0" w14:textId="77777777" w:rsidTr="00C16D0F">
        <w:tc>
          <w:tcPr>
            <w:tcW w:w="1548" w:type="dxa"/>
          </w:tcPr>
          <w:p w14:paraId="30CB48AC" w14:textId="77777777" w:rsidR="003C3A66" w:rsidRDefault="003C3A66" w:rsidP="00C16D0F">
            <w:r>
              <w:t>Sequence No.</w:t>
            </w:r>
          </w:p>
        </w:tc>
        <w:tc>
          <w:tcPr>
            <w:tcW w:w="8028" w:type="dxa"/>
          </w:tcPr>
          <w:p w14:paraId="01AFBB84" w14:textId="77777777" w:rsidR="003C3A66" w:rsidRDefault="003C3A66" w:rsidP="00C16D0F">
            <w:r>
              <w:t>Action</w:t>
            </w:r>
          </w:p>
        </w:tc>
      </w:tr>
      <w:tr w:rsidR="003C3A66" w14:paraId="4C52DBA8" w14:textId="77777777" w:rsidTr="00C16D0F">
        <w:tc>
          <w:tcPr>
            <w:tcW w:w="1548" w:type="dxa"/>
          </w:tcPr>
          <w:p w14:paraId="5BA261BD" w14:textId="77777777" w:rsidR="003C3A66" w:rsidRDefault="003C3A66" w:rsidP="00C16D0F">
            <w:pPr>
              <w:jc w:val="center"/>
            </w:pPr>
            <w:r>
              <w:t>1</w:t>
            </w:r>
          </w:p>
        </w:tc>
        <w:tc>
          <w:tcPr>
            <w:tcW w:w="8028" w:type="dxa"/>
          </w:tcPr>
          <w:p w14:paraId="7F8C818C"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‘Notification Types’ tab</w:t>
            </w:r>
          </w:p>
        </w:tc>
      </w:tr>
      <w:tr w:rsidR="003C3A66" w14:paraId="6E5D6789" w14:textId="77777777" w:rsidTr="00C16D0F">
        <w:tc>
          <w:tcPr>
            <w:tcW w:w="1548" w:type="dxa"/>
          </w:tcPr>
          <w:p w14:paraId="21C1A95B" w14:textId="77777777" w:rsidR="003C3A66" w:rsidRDefault="003C3A66" w:rsidP="00C16D0F">
            <w:pPr>
              <w:jc w:val="center"/>
            </w:pPr>
            <w:r>
              <w:t>2</w:t>
            </w:r>
          </w:p>
        </w:tc>
        <w:tc>
          <w:tcPr>
            <w:tcW w:w="8028" w:type="dxa"/>
          </w:tcPr>
          <w:p w14:paraId="1D8ABC10"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‘Edit’ button to edit particular notification</w:t>
            </w:r>
          </w:p>
        </w:tc>
      </w:tr>
      <w:tr w:rsidR="003C3A66" w14:paraId="4C116C21" w14:textId="77777777" w:rsidTr="00C16D0F">
        <w:tc>
          <w:tcPr>
            <w:tcW w:w="1548" w:type="dxa"/>
          </w:tcPr>
          <w:p w14:paraId="1059D5AE" w14:textId="77777777" w:rsidR="003C3A66" w:rsidRDefault="003C3A66" w:rsidP="00C16D0F">
            <w:pPr>
              <w:jc w:val="center"/>
            </w:pPr>
            <w:r>
              <w:t>3.1</w:t>
            </w:r>
          </w:p>
        </w:tc>
        <w:tc>
          <w:tcPr>
            <w:tcW w:w="8028" w:type="dxa"/>
          </w:tcPr>
          <w:p w14:paraId="61671EB2"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Update ‘Name’ and press ‘Update Notification Type’ button to proceed</w:t>
            </w:r>
          </w:p>
        </w:tc>
      </w:tr>
      <w:tr w:rsidR="003C3A66" w14:paraId="591E911B" w14:textId="77777777" w:rsidTr="00C16D0F">
        <w:tc>
          <w:tcPr>
            <w:tcW w:w="1548" w:type="dxa"/>
          </w:tcPr>
          <w:p w14:paraId="536E032E" w14:textId="77777777" w:rsidR="003C3A66" w:rsidRDefault="003C3A66" w:rsidP="00C16D0F">
            <w:pPr>
              <w:jc w:val="center"/>
            </w:pPr>
            <w:r>
              <w:t>3.2</w:t>
            </w:r>
          </w:p>
        </w:tc>
        <w:tc>
          <w:tcPr>
            <w:tcW w:w="8028" w:type="dxa"/>
          </w:tcPr>
          <w:p w14:paraId="3E7CE9B5"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04B1962C" w14:textId="77777777" w:rsidR="003C3A66" w:rsidRDefault="003C3A66" w:rsidP="00F952D3">
      <w:pPr>
        <w:pStyle w:val="BodyText"/>
        <w:rPr>
          <w:color w:val="000000" w:themeColor="text1"/>
          <w:lang w:eastAsia="x-none"/>
        </w:rPr>
      </w:pPr>
    </w:p>
    <w:p w14:paraId="2BDAD5E6" w14:textId="77777777" w:rsidR="003C3A66" w:rsidRDefault="003C3A66" w:rsidP="00F952D3">
      <w:pPr>
        <w:pStyle w:val="BodyText"/>
        <w:rPr>
          <w:color w:val="000000" w:themeColor="text1"/>
          <w:lang w:eastAsia="x-none"/>
        </w:rPr>
      </w:pPr>
    </w:p>
    <w:p w14:paraId="054CB013" w14:textId="77777777" w:rsidR="003C3A66" w:rsidRDefault="003C3A66" w:rsidP="00F952D3">
      <w:pPr>
        <w:pStyle w:val="BodyText"/>
        <w:rPr>
          <w:color w:val="000000" w:themeColor="text1"/>
          <w:lang w:eastAsia="x-none"/>
        </w:rPr>
      </w:pPr>
    </w:p>
    <w:p w14:paraId="6A0B825F" w14:textId="77777777" w:rsidR="003C3A66" w:rsidRDefault="003C3A66" w:rsidP="00F952D3">
      <w:pPr>
        <w:pStyle w:val="BodyText"/>
        <w:rPr>
          <w:color w:val="000000" w:themeColor="text1"/>
          <w:lang w:eastAsia="x-none"/>
        </w:rPr>
      </w:pPr>
    </w:p>
    <w:p w14:paraId="56955C90" w14:textId="77777777" w:rsidR="003C3A66" w:rsidRDefault="003C3A66" w:rsidP="00F952D3">
      <w:pPr>
        <w:pStyle w:val="BodyText"/>
        <w:rPr>
          <w:color w:val="000000" w:themeColor="text1"/>
          <w:lang w:eastAsia="x-none"/>
        </w:rPr>
      </w:pPr>
    </w:p>
    <w:p w14:paraId="3B0CE94A" w14:textId="77777777" w:rsidR="003C3A66" w:rsidRDefault="003C3A66" w:rsidP="00F952D3">
      <w:pPr>
        <w:pStyle w:val="BodyText"/>
        <w:rPr>
          <w:color w:val="000000" w:themeColor="text1"/>
          <w:lang w:eastAsia="x-none"/>
        </w:rPr>
      </w:pPr>
    </w:p>
    <w:p w14:paraId="795E81B6" w14:textId="77777777" w:rsidR="003C3A66" w:rsidRDefault="003C3A66" w:rsidP="00F952D3">
      <w:pPr>
        <w:pStyle w:val="BodyText"/>
        <w:rPr>
          <w:color w:val="000000" w:themeColor="text1"/>
          <w:lang w:eastAsia="x-none"/>
        </w:rPr>
      </w:pPr>
    </w:p>
    <w:p w14:paraId="39A32E69" w14:textId="77777777" w:rsidR="003C3A66" w:rsidRDefault="003C3A66" w:rsidP="00F952D3">
      <w:pPr>
        <w:pStyle w:val="BodyText"/>
        <w:rPr>
          <w:color w:val="000000" w:themeColor="text1"/>
          <w:lang w:eastAsia="x-none"/>
        </w:rPr>
      </w:pPr>
    </w:p>
    <w:p w14:paraId="44383F65" w14:textId="77777777" w:rsidR="003C3A66" w:rsidRDefault="003C3A66" w:rsidP="00F952D3">
      <w:pPr>
        <w:pStyle w:val="BodyText"/>
        <w:rPr>
          <w:color w:val="000000" w:themeColor="text1"/>
          <w:lang w:eastAsia="x-none"/>
        </w:rPr>
      </w:pPr>
    </w:p>
    <w:p w14:paraId="3CE4E9F2" w14:textId="77777777" w:rsidR="003C3A66" w:rsidRDefault="003C3A66" w:rsidP="00F952D3">
      <w:pPr>
        <w:pStyle w:val="BodyText"/>
        <w:rPr>
          <w:color w:val="000000" w:themeColor="text1"/>
          <w:lang w:eastAsia="x-none"/>
        </w:rPr>
      </w:pPr>
    </w:p>
    <w:p w14:paraId="34EFC41A" w14:textId="77777777" w:rsidR="003C3A66" w:rsidRDefault="003C3A66" w:rsidP="00F952D3">
      <w:pPr>
        <w:pStyle w:val="BodyText"/>
        <w:rPr>
          <w:color w:val="000000" w:themeColor="text1"/>
          <w:lang w:eastAsia="x-none"/>
        </w:rPr>
      </w:pPr>
    </w:p>
    <w:p w14:paraId="6D42F574" w14:textId="77777777" w:rsidR="003C3A66" w:rsidRDefault="003C3A66"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New Report Type</w:t>
      </w:r>
    </w:p>
    <w:p w14:paraId="3CCF6571" w14:textId="77777777" w:rsidR="003C3A66" w:rsidRDefault="003C3A66" w:rsidP="00F952D3">
      <w:pPr>
        <w:pStyle w:val="BodyText"/>
      </w:pPr>
      <w:r>
        <w:object w:dxaOrig="16038" w:dyaOrig="9306" w14:anchorId="3F8D0F30">
          <v:shape id="_x0000_i1096" type="#_x0000_t75" style="width:467.5pt;height:271.5pt" o:ole="">
            <v:imagedata r:id="rId161" o:title=""/>
          </v:shape>
          <o:OLEObject Type="Embed" ProgID="Visio.Drawing.11" ShapeID="_x0000_i1096" DrawAspect="Content" ObjectID="_1450521412" r:id="rId162"/>
        </w:object>
      </w:r>
    </w:p>
    <w:p w14:paraId="7B737517" w14:textId="77777777"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14:paraId="4A866FD1" w14:textId="77777777" w:rsidTr="00C16D0F">
        <w:tc>
          <w:tcPr>
            <w:tcW w:w="1548" w:type="dxa"/>
          </w:tcPr>
          <w:p w14:paraId="175FF9C8" w14:textId="77777777" w:rsidR="003C3A66" w:rsidRDefault="003C3A66" w:rsidP="00C16D0F">
            <w:r>
              <w:t>Sequence No.</w:t>
            </w:r>
          </w:p>
        </w:tc>
        <w:tc>
          <w:tcPr>
            <w:tcW w:w="8028" w:type="dxa"/>
          </w:tcPr>
          <w:p w14:paraId="57FE1C09" w14:textId="77777777" w:rsidR="003C3A66" w:rsidRDefault="003C3A66" w:rsidP="00C16D0F">
            <w:r>
              <w:t>Action</w:t>
            </w:r>
          </w:p>
        </w:tc>
      </w:tr>
      <w:tr w:rsidR="003C3A66" w14:paraId="58A8D45D" w14:textId="77777777" w:rsidTr="00C16D0F">
        <w:tc>
          <w:tcPr>
            <w:tcW w:w="1548" w:type="dxa"/>
          </w:tcPr>
          <w:p w14:paraId="227C8A02" w14:textId="77777777" w:rsidR="003C3A66" w:rsidRDefault="003C3A66" w:rsidP="00C16D0F">
            <w:pPr>
              <w:jc w:val="center"/>
            </w:pPr>
            <w:r>
              <w:t>1</w:t>
            </w:r>
          </w:p>
        </w:tc>
        <w:tc>
          <w:tcPr>
            <w:tcW w:w="8028" w:type="dxa"/>
          </w:tcPr>
          <w:p w14:paraId="1EC7237A"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‘Report Types’ tab</w:t>
            </w:r>
          </w:p>
        </w:tc>
      </w:tr>
      <w:tr w:rsidR="003C3A66" w14:paraId="10D8746D" w14:textId="77777777" w:rsidTr="00C16D0F">
        <w:tc>
          <w:tcPr>
            <w:tcW w:w="1548" w:type="dxa"/>
          </w:tcPr>
          <w:p w14:paraId="5FE7D3D7" w14:textId="77777777" w:rsidR="003C3A66" w:rsidRDefault="003C3A66" w:rsidP="00C16D0F">
            <w:pPr>
              <w:jc w:val="center"/>
            </w:pPr>
            <w:r>
              <w:t>2</w:t>
            </w:r>
          </w:p>
        </w:tc>
        <w:tc>
          <w:tcPr>
            <w:tcW w:w="8028" w:type="dxa"/>
          </w:tcPr>
          <w:p w14:paraId="5BB6DA10"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Report Type’ button to create new Report Type</w:t>
            </w:r>
          </w:p>
        </w:tc>
      </w:tr>
      <w:tr w:rsidR="003C3A66" w14:paraId="3DDE835D" w14:textId="77777777" w:rsidTr="00C16D0F">
        <w:tc>
          <w:tcPr>
            <w:tcW w:w="1548" w:type="dxa"/>
          </w:tcPr>
          <w:p w14:paraId="5AF7408E" w14:textId="77777777" w:rsidR="003C3A66" w:rsidRDefault="003C3A66" w:rsidP="00C16D0F">
            <w:pPr>
              <w:jc w:val="center"/>
            </w:pPr>
            <w:r>
              <w:t>3.1</w:t>
            </w:r>
          </w:p>
        </w:tc>
        <w:tc>
          <w:tcPr>
            <w:tcW w:w="8028" w:type="dxa"/>
          </w:tcPr>
          <w:p w14:paraId="5A7461F3"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 xml:space="preserve">Enter ‘Name, </w:t>
            </w:r>
            <w:proofErr w:type="spellStart"/>
            <w:r>
              <w:rPr>
                <w:rFonts w:eastAsiaTheme="minorHAnsi" w:cs="Arial"/>
                <w:color w:val="000000"/>
              </w:rPr>
              <w:t>Standard_ack</w:t>
            </w:r>
            <w:proofErr w:type="spellEnd"/>
            <w:r>
              <w:rPr>
                <w:rFonts w:eastAsiaTheme="minorHAnsi" w:cs="Arial"/>
                <w:color w:val="000000"/>
              </w:rPr>
              <w:t xml:space="preserve">)days, </w:t>
            </w:r>
            <w:proofErr w:type="spellStart"/>
            <w:r>
              <w:rPr>
                <w:rFonts w:eastAsiaTheme="minorHAnsi" w:cs="Arial"/>
                <w:color w:val="000000"/>
              </w:rPr>
              <w:t>Emergenct_ack_days</w:t>
            </w:r>
            <w:proofErr w:type="spellEnd"/>
            <w:r>
              <w:rPr>
                <w:rFonts w:eastAsiaTheme="minorHAnsi" w:cs="Arial"/>
                <w:color w:val="000000"/>
              </w:rPr>
              <w:t>’ and press ‘Create Report Type’ button to proceed</w:t>
            </w:r>
          </w:p>
        </w:tc>
      </w:tr>
      <w:tr w:rsidR="003C3A66" w14:paraId="17109746" w14:textId="77777777" w:rsidTr="00C16D0F">
        <w:tc>
          <w:tcPr>
            <w:tcW w:w="1548" w:type="dxa"/>
          </w:tcPr>
          <w:p w14:paraId="1C6269B1" w14:textId="77777777" w:rsidR="003C3A66" w:rsidRDefault="003C3A66" w:rsidP="00C16D0F">
            <w:pPr>
              <w:jc w:val="center"/>
            </w:pPr>
            <w:r>
              <w:t>3.2</w:t>
            </w:r>
          </w:p>
        </w:tc>
        <w:tc>
          <w:tcPr>
            <w:tcW w:w="8028" w:type="dxa"/>
          </w:tcPr>
          <w:p w14:paraId="067D7C27"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72880742" w14:textId="77777777" w:rsidR="003C3A66" w:rsidRDefault="003C3A66" w:rsidP="00F952D3">
      <w:pPr>
        <w:pStyle w:val="BodyText"/>
        <w:rPr>
          <w:color w:val="000000" w:themeColor="text1"/>
          <w:lang w:eastAsia="x-none"/>
        </w:rPr>
      </w:pPr>
    </w:p>
    <w:p w14:paraId="678B5CF8" w14:textId="77777777" w:rsidR="003C3A66" w:rsidRDefault="003C3A66" w:rsidP="003C3A66">
      <w:pPr>
        <w:pStyle w:val="BodyText"/>
        <w:rPr>
          <w:color w:val="000000" w:themeColor="text1"/>
          <w:lang w:eastAsia="x-none"/>
        </w:rPr>
      </w:pPr>
    </w:p>
    <w:p w14:paraId="687A88CF" w14:textId="77777777" w:rsidR="003C3A66" w:rsidRDefault="003C3A66" w:rsidP="003C3A66">
      <w:pPr>
        <w:pStyle w:val="BodyText"/>
        <w:rPr>
          <w:color w:val="000000" w:themeColor="text1"/>
          <w:lang w:eastAsia="x-none"/>
        </w:rPr>
      </w:pPr>
    </w:p>
    <w:p w14:paraId="3FDF4A8F" w14:textId="77777777" w:rsidR="003C3A66" w:rsidRDefault="003C3A66" w:rsidP="003C3A66">
      <w:pPr>
        <w:pStyle w:val="BodyText"/>
        <w:rPr>
          <w:color w:val="000000" w:themeColor="text1"/>
          <w:lang w:eastAsia="x-none"/>
        </w:rPr>
      </w:pPr>
    </w:p>
    <w:p w14:paraId="743C3639" w14:textId="77777777" w:rsidR="003C3A66" w:rsidRDefault="003C3A66" w:rsidP="003C3A66">
      <w:pPr>
        <w:pStyle w:val="BodyText"/>
        <w:rPr>
          <w:color w:val="000000" w:themeColor="text1"/>
          <w:lang w:eastAsia="x-none"/>
        </w:rPr>
      </w:pPr>
    </w:p>
    <w:p w14:paraId="44F92696" w14:textId="77777777" w:rsidR="003C3A66" w:rsidRDefault="003C3A66" w:rsidP="003C3A66">
      <w:pPr>
        <w:pStyle w:val="BodyText"/>
        <w:rPr>
          <w:color w:val="000000" w:themeColor="text1"/>
          <w:lang w:eastAsia="x-none"/>
        </w:rPr>
      </w:pPr>
    </w:p>
    <w:p w14:paraId="254A2854" w14:textId="77777777" w:rsidR="003C3A66" w:rsidRDefault="003C3A66" w:rsidP="003C3A66">
      <w:pPr>
        <w:pStyle w:val="BodyText"/>
        <w:rPr>
          <w:color w:val="000000" w:themeColor="text1"/>
          <w:lang w:eastAsia="x-none"/>
        </w:rPr>
      </w:pPr>
    </w:p>
    <w:p w14:paraId="28F9DE35" w14:textId="77777777" w:rsidR="003C3A66" w:rsidRDefault="003C3A66" w:rsidP="003C3A66">
      <w:pPr>
        <w:pStyle w:val="BodyText"/>
        <w:rPr>
          <w:color w:val="000000" w:themeColor="text1"/>
          <w:lang w:eastAsia="x-none"/>
        </w:rPr>
      </w:pPr>
    </w:p>
    <w:p w14:paraId="14CE59DE" w14:textId="77777777" w:rsidR="003C3A66" w:rsidRDefault="003C3A66" w:rsidP="003C3A66">
      <w:pPr>
        <w:pStyle w:val="BodyText"/>
        <w:rPr>
          <w:color w:val="000000" w:themeColor="text1"/>
          <w:lang w:eastAsia="x-none"/>
        </w:rPr>
      </w:pPr>
    </w:p>
    <w:p w14:paraId="4B5A5F7B" w14:textId="77777777" w:rsidR="003C3A66" w:rsidRDefault="003C3A66" w:rsidP="003C3A66">
      <w:pPr>
        <w:pStyle w:val="BodyText"/>
        <w:rPr>
          <w:color w:val="000000" w:themeColor="text1"/>
          <w:lang w:eastAsia="x-none"/>
        </w:rPr>
      </w:pPr>
    </w:p>
    <w:p w14:paraId="650DD69C" w14:textId="77777777" w:rsidR="003C3A66" w:rsidRDefault="003C3A66" w:rsidP="003C3A66">
      <w:pPr>
        <w:pStyle w:val="BodyText"/>
        <w:rPr>
          <w:color w:val="000000" w:themeColor="text1"/>
          <w:lang w:eastAsia="x-none"/>
        </w:rPr>
      </w:pPr>
    </w:p>
    <w:p w14:paraId="5EEF1236" w14:textId="77777777" w:rsidR="003C3A66" w:rsidRDefault="003C3A66" w:rsidP="003C3A66">
      <w:pPr>
        <w:pStyle w:val="BodyText"/>
        <w:rPr>
          <w:color w:val="000000" w:themeColor="text1"/>
          <w:lang w:eastAsia="x-none"/>
        </w:rPr>
      </w:pPr>
    </w:p>
    <w:p w14:paraId="149A7EE8" w14:textId="77777777" w:rsidR="003C3A66" w:rsidRDefault="003C3A66" w:rsidP="003C3A66">
      <w:pPr>
        <w:pStyle w:val="BodyText"/>
        <w:rPr>
          <w:color w:val="000000" w:themeColor="text1"/>
          <w:lang w:eastAsia="x-none"/>
        </w:rPr>
      </w:pPr>
    </w:p>
    <w:p w14:paraId="0603433B" w14:textId="77777777" w:rsidR="003C3A66" w:rsidRDefault="003C3A66" w:rsidP="003C3A66">
      <w:pPr>
        <w:pStyle w:val="BodyText"/>
        <w:rPr>
          <w:color w:val="000000" w:themeColor="text1"/>
          <w:lang w:eastAsia="x-none"/>
        </w:rPr>
      </w:pPr>
    </w:p>
    <w:p w14:paraId="4636E3B5" w14:textId="77777777" w:rsidR="003C3A66" w:rsidRDefault="003C3A66" w:rsidP="003C3A66">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Update Report Type</w:t>
      </w:r>
    </w:p>
    <w:p w14:paraId="42CA7636" w14:textId="77777777" w:rsidR="003C3A66" w:rsidRDefault="003C3A66" w:rsidP="00F952D3">
      <w:pPr>
        <w:pStyle w:val="BodyText"/>
        <w:rPr>
          <w:color w:val="000000" w:themeColor="text1"/>
          <w:lang w:eastAsia="x-none"/>
        </w:rPr>
      </w:pPr>
    </w:p>
    <w:p w14:paraId="6C25DF30" w14:textId="77777777" w:rsidR="003C3A66" w:rsidRDefault="003C3A66" w:rsidP="00F952D3">
      <w:pPr>
        <w:pStyle w:val="BodyText"/>
      </w:pPr>
      <w:r>
        <w:object w:dxaOrig="16038" w:dyaOrig="9306" w14:anchorId="218C77AF">
          <v:shape id="_x0000_i1097" type="#_x0000_t75" style="width:467.5pt;height:271.5pt" o:ole="">
            <v:imagedata r:id="rId163" o:title=""/>
          </v:shape>
          <o:OLEObject Type="Embed" ProgID="Visio.Drawing.11" ShapeID="_x0000_i1097" DrawAspect="Content" ObjectID="_1450521413" r:id="rId164"/>
        </w:object>
      </w:r>
    </w:p>
    <w:p w14:paraId="03F03205" w14:textId="77777777"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14:paraId="32BB6BB5" w14:textId="77777777" w:rsidTr="00C16D0F">
        <w:tc>
          <w:tcPr>
            <w:tcW w:w="1548" w:type="dxa"/>
          </w:tcPr>
          <w:p w14:paraId="30BBADC7" w14:textId="77777777" w:rsidR="003C3A66" w:rsidRDefault="003C3A66" w:rsidP="00C16D0F">
            <w:r>
              <w:t>Sequence No.</w:t>
            </w:r>
          </w:p>
        </w:tc>
        <w:tc>
          <w:tcPr>
            <w:tcW w:w="8028" w:type="dxa"/>
          </w:tcPr>
          <w:p w14:paraId="2B067B78" w14:textId="77777777" w:rsidR="003C3A66" w:rsidRDefault="003C3A66" w:rsidP="00C16D0F">
            <w:r>
              <w:t>Action</w:t>
            </w:r>
          </w:p>
        </w:tc>
      </w:tr>
      <w:tr w:rsidR="003C3A66" w14:paraId="6E6B26DA" w14:textId="77777777" w:rsidTr="00C16D0F">
        <w:tc>
          <w:tcPr>
            <w:tcW w:w="1548" w:type="dxa"/>
          </w:tcPr>
          <w:p w14:paraId="5B1FD2AC" w14:textId="77777777" w:rsidR="003C3A66" w:rsidRDefault="003C3A66" w:rsidP="00C16D0F">
            <w:pPr>
              <w:jc w:val="center"/>
            </w:pPr>
            <w:r>
              <w:t>1</w:t>
            </w:r>
          </w:p>
        </w:tc>
        <w:tc>
          <w:tcPr>
            <w:tcW w:w="8028" w:type="dxa"/>
          </w:tcPr>
          <w:p w14:paraId="6EE1FB1B"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‘Report Types’ tab</w:t>
            </w:r>
          </w:p>
        </w:tc>
      </w:tr>
      <w:tr w:rsidR="003C3A66" w14:paraId="713827C4" w14:textId="77777777" w:rsidTr="00C16D0F">
        <w:tc>
          <w:tcPr>
            <w:tcW w:w="1548" w:type="dxa"/>
          </w:tcPr>
          <w:p w14:paraId="1FBE76B4" w14:textId="77777777" w:rsidR="003C3A66" w:rsidRDefault="003C3A66" w:rsidP="00C16D0F">
            <w:pPr>
              <w:jc w:val="center"/>
            </w:pPr>
            <w:r>
              <w:t>2</w:t>
            </w:r>
          </w:p>
        </w:tc>
        <w:tc>
          <w:tcPr>
            <w:tcW w:w="8028" w:type="dxa"/>
          </w:tcPr>
          <w:p w14:paraId="68DC9474"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‘Edit’ button to edit particular Report Type</w:t>
            </w:r>
          </w:p>
        </w:tc>
      </w:tr>
      <w:tr w:rsidR="003C3A66" w14:paraId="636F8F0A" w14:textId="77777777" w:rsidTr="00C16D0F">
        <w:tc>
          <w:tcPr>
            <w:tcW w:w="1548" w:type="dxa"/>
          </w:tcPr>
          <w:p w14:paraId="125A6D30" w14:textId="77777777" w:rsidR="003C3A66" w:rsidRDefault="003C3A66" w:rsidP="00C16D0F">
            <w:pPr>
              <w:jc w:val="center"/>
            </w:pPr>
            <w:r>
              <w:t>3.1</w:t>
            </w:r>
          </w:p>
        </w:tc>
        <w:tc>
          <w:tcPr>
            <w:tcW w:w="8028" w:type="dxa"/>
          </w:tcPr>
          <w:p w14:paraId="321B7BF7"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 xml:space="preserve">Update ‘Name, </w:t>
            </w:r>
            <w:proofErr w:type="spellStart"/>
            <w:r>
              <w:rPr>
                <w:rFonts w:eastAsiaTheme="minorHAnsi" w:cs="Arial"/>
                <w:color w:val="000000"/>
              </w:rPr>
              <w:t>Standard_ack</w:t>
            </w:r>
            <w:proofErr w:type="spellEnd"/>
            <w:r>
              <w:rPr>
                <w:rFonts w:eastAsiaTheme="minorHAnsi" w:cs="Arial"/>
                <w:color w:val="000000"/>
              </w:rPr>
              <w:t xml:space="preserve">)days, </w:t>
            </w:r>
            <w:proofErr w:type="spellStart"/>
            <w:r>
              <w:rPr>
                <w:rFonts w:eastAsiaTheme="minorHAnsi" w:cs="Arial"/>
                <w:color w:val="000000"/>
              </w:rPr>
              <w:t>Emergenct_ack_days</w:t>
            </w:r>
            <w:proofErr w:type="spellEnd"/>
            <w:r>
              <w:rPr>
                <w:rFonts w:eastAsiaTheme="minorHAnsi" w:cs="Arial"/>
                <w:color w:val="000000"/>
              </w:rPr>
              <w:t>’ and press ‘Update Report Type’ button to proceed</w:t>
            </w:r>
          </w:p>
        </w:tc>
      </w:tr>
      <w:tr w:rsidR="003C3A66" w14:paraId="0E596125" w14:textId="77777777" w:rsidTr="00C16D0F">
        <w:tc>
          <w:tcPr>
            <w:tcW w:w="1548" w:type="dxa"/>
          </w:tcPr>
          <w:p w14:paraId="49CF6A71" w14:textId="77777777" w:rsidR="003C3A66" w:rsidRDefault="003C3A66" w:rsidP="00C16D0F">
            <w:pPr>
              <w:jc w:val="center"/>
            </w:pPr>
            <w:r>
              <w:t>3.2</w:t>
            </w:r>
          </w:p>
        </w:tc>
        <w:tc>
          <w:tcPr>
            <w:tcW w:w="8028" w:type="dxa"/>
          </w:tcPr>
          <w:p w14:paraId="35335BE6"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15F09313" w14:textId="77777777" w:rsidR="003C3A66" w:rsidRDefault="003C3A66" w:rsidP="00F952D3">
      <w:pPr>
        <w:pStyle w:val="BodyText"/>
        <w:rPr>
          <w:color w:val="000000" w:themeColor="text1"/>
          <w:lang w:eastAsia="x-none"/>
        </w:rPr>
      </w:pPr>
    </w:p>
    <w:p w14:paraId="4946F015" w14:textId="77777777" w:rsidR="0007537A" w:rsidRDefault="0007537A" w:rsidP="00F952D3">
      <w:pPr>
        <w:pStyle w:val="BodyText"/>
        <w:rPr>
          <w:color w:val="000000" w:themeColor="text1"/>
          <w:lang w:eastAsia="x-none"/>
        </w:rPr>
      </w:pPr>
    </w:p>
    <w:p w14:paraId="4175279A" w14:textId="77777777" w:rsidR="0007537A" w:rsidRDefault="0007537A" w:rsidP="00F952D3">
      <w:pPr>
        <w:pStyle w:val="BodyText"/>
        <w:rPr>
          <w:color w:val="000000" w:themeColor="text1"/>
          <w:lang w:eastAsia="x-none"/>
        </w:rPr>
      </w:pPr>
    </w:p>
    <w:p w14:paraId="467D0DD8" w14:textId="77777777" w:rsidR="0007537A" w:rsidRDefault="0007537A" w:rsidP="00F952D3">
      <w:pPr>
        <w:pStyle w:val="BodyText"/>
        <w:rPr>
          <w:color w:val="000000" w:themeColor="text1"/>
          <w:lang w:eastAsia="x-none"/>
        </w:rPr>
      </w:pPr>
    </w:p>
    <w:p w14:paraId="4688FB93" w14:textId="77777777" w:rsidR="0007537A" w:rsidRDefault="0007537A" w:rsidP="00F952D3">
      <w:pPr>
        <w:pStyle w:val="BodyText"/>
        <w:rPr>
          <w:color w:val="000000" w:themeColor="text1"/>
          <w:lang w:eastAsia="x-none"/>
        </w:rPr>
      </w:pPr>
    </w:p>
    <w:p w14:paraId="102803A8" w14:textId="77777777" w:rsidR="0007537A" w:rsidRDefault="0007537A" w:rsidP="00F952D3">
      <w:pPr>
        <w:pStyle w:val="BodyText"/>
        <w:rPr>
          <w:color w:val="000000" w:themeColor="text1"/>
          <w:lang w:eastAsia="x-none"/>
        </w:rPr>
      </w:pPr>
    </w:p>
    <w:p w14:paraId="6A2101EB" w14:textId="77777777" w:rsidR="0007537A" w:rsidRDefault="0007537A" w:rsidP="00F952D3">
      <w:pPr>
        <w:pStyle w:val="BodyText"/>
        <w:rPr>
          <w:color w:val="000000" w:themeColor="text1"/>
          <w:lang w:eastAsia="x-none"/>
        </w:rPr>
      </w:pPr>
    </w:p>
    <w:p w14:paraId="0F5395ED" w14:textId="77777777" w:rsidR="0007537A" w:rsidRDefault="0007537A" w:rsidP="00F952D3">
      <w:pPr>
        <w:pStyle w:val="BodyText"/>
        <w:rPr>
          <w:color w:val="000000" w:themeColor="text1"/>
          <w:lang w:eastAsia="x-none"/>
        </w:rPr>
      </w:pPr>
    </w:p>
    <w:p w14:paraId="14AB5AC0" w14:textId="77777777" w:rsidR="0007537A" w:rsidRDefault="0007537A" w:rsidP="00F952D3">
      <w:pPr>
        <w:pStyle w:val="BodyText"/>
        <w:rPr>
          <w:color w:val="000000" w:themeColor="text1"/>
          <w:lang w:eastAsia="x-none"/>
        </w:rPr>
      </w:pPr>
    </w:p>
    <w:p w14:paraId="0CC52D54" w14:textId="77777777" w:rsidR="0007537A" w:rsidRDefault="0007537A" w:rsidP="00F952D3">
      <w:pPr>
        <w:pStyle w:val="BodyText"/>
        <w:rPr>
          <w:color w:val="000000" w:themeColor="text1"/>
          <w:lang w:eastAsia="x-none"/>
        </w:rPr>
      </w:pPr>
    </w:p>
    <w:p w14:paraId="03689E20" w14:textId="77777777" w:rsidR="0007537A" w:rsidRDefault="0007537A" w:rsidP="00F952D3">
      <w:pPr>
        <w:pStyle w:val="BodyText"/>
        <w:rPr>
          <w:color w:val="000000" w:themeColor="text1"/>
          <w:lang w:eastAsia="x-none"/>
        </w:rPr>
      </w:pPr>
    </w:p>
    <w:p w14:paraId="5F86E45A" w14:textId="77777777" w:rsidR="0007537A" w:rsidRDefault="0007537A" w:rsidP="00F952D3">
      <w:pPr>
        <w:pStyle w:val="BodyText"/>
        <w:rPr>
          <w:color w:val="000000" w:themeColor="text1"/>
          <w:lang w:eastAsia="x-none"/>
        </w:rPr>
      </w:pPr>
    </w:p>
    <w:p w14:paraId="54F32969" w14:textId="77777777" w:rsidR="0007537A" w:rsidRDefault="0007537A" w:rsidP="00F952D3">
      <w:pPr>
        <w:pStyle w:val="BodyText"/>
        <w:rPr>
          <w:color w:val="000000" w:themeColor="text1"/>
          <w:lang w:eastAsia="x-none"/>
        </w:rPr>
      </w:pPr>
    </w:p>
    <w:p w14:paraId="0F887D62" w14:textId="77777777" w:rsidR="0007537A" w:rsidRDefault="0007537A"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Show Site</w:t>
      </w:r>
    </w:p>
    <w:p w14:paraId="023EE316" w14:textId="77777777" w:rsidR="0007537A" w:rsidRDefault="0007537A" w:rsidP="0007537A">
      <w:pPr>
        <w:pStyle w:val="BodyText"/>
      </w:pPr>
      <w:r>
        <w:object w:dxaOrig="12465" w:dyaOrig="7199" w14:anchorId="24D846D9">
          <v:shape id="_x0000_i1098" type="#_x0000_t75" style="width:467.5pt;height:168pt" o:ole="">
            <v:imagedata r:id="rId165" o:title=""/>
          </v:shape>
          <o:OLEObject Type="Embed" ProgID="Visio.Drawing.11" ShapeID="_x0000_i1098" DrawAspect="Content" ObjectID="_1450521414" r:id="rId166"/>
        </w:object>
      </w:r>
      <w:r>
        <w:t xml:space="preserve">Sequence table </w:t>
      </w:r>
    </w:p>
    <w:tbl>
      <w:tblPr>
        <w:tblStyle w:val="TableGrid"/>
        <w:tblW w:w="0" w:type="auto"/>
        <w:tblLook w:val="04A0" w:firstRow="1" w:lastRow="0" w:firstColumn="1" w:lastColumn="0" w:noHBand="0" w:noVBand="1"/>
      </w:tblPr>
      <w:tblGrid>
        <w:gridCol w:w="1548"/>
        <w:gridCol w:w="8028"/>
      </w:tblGrid>
      <w:tr w:rsidR="0007537A" w14:paraId="09D71D3F" w14:textId="77777777" w:rsidTr="00C16D0F">
        <w:tc>
          <w:tcPr>
            <w:tcW w:w="1548" w:type="dxa"/>
          </w:tcPr>
          <w:p w14:paraId="419A653C" w14:textId="77777777" w:rsidR="0007537A" w:rsidRDefault="0007537A" w:rsidP="00C16D0F">
            <w:r>
              <w:t>Sequence No.</w:t>
            </w:r>
          </w:p>
        </w:tc>
        <w:tc>
          <w:tcPr>
            <w:tcW w:w="8028" w:type="dxa"/>
          </w:tcPr>
          <w:p w14:paraId="5B2A8903" w14:textId="77777777" w:rsidR="0007537A" w:rsidRDefault="0007537A" w:rsidP="00C16D0F">
            <w:r>
              <w:t>Action</w:t>
            </w:r>
          </w:p>
        </w:tc>
      </w:tr>
      <w:tr w:rsidR="0007537A" w14:paraId="6E8FD3DD" w14:textId="77777777" w:rsidTr="00C16D0F">
        <w:tc>
          <w:tcPr>
            <w:tcW w:w="1548" w:type="dxa"/>
          </w:tcPr>
          <w:p w14:paraId="1C89B59B" w14:textId="77777777" w:rsidR="0007537A" w:rsidRDefault="0007537A" w:rsidP="00C16D0F">
            <w:pPr>
              <w:jc w:val="center"/>
            </w:pPr>
            <w:r>
              <w:t>1</w:t>
            </w:r>
          </w:p>
        </w:tc>
        <w:tc>
          <w:tcPr>
            <w:tcW w:w="8028" w:type="dxa"/>
          </w:tcPr>
          <w:p w14:paraId="6A08CC3B" w14:textId="77777777"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From Admin Dashboard, select ‘Sites’ tab</w:t>
            </w:r>
          </w:p>
        </w:tc>
      </w:tr>
      <w:tr w:rsidR="0007537A" w14:paraId="724E3F8D" w14:textId="77777777" w:rsidTr="00C16D0F">
        <w:tc>
          <w:tcPr>
            <w:tcW w:w="1548" w:type="dxa"/>
          </w:tcPr>
          <w:p w14:paraId="1EBFBCB9" w14:textId="77777777" w:rsidR="0007537A" w:rsidRDefault="0007537A" w:rsidP="00C16D0F">
            <w:pPr>
              <w:jc w:val="center"/>
            </w:pPr>
            <w:r>
              <w:t>2</w:t>
            </w:r>
          </w:p>
        </w:tc>
        <w:tc>
          <w:tcPr>
            <w:tcW w:w="8028" w:type="dxa"/>
          </w:tcPr>
          <w:p w14:paraId="3CB7CD5D" w14:textId="77777777"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Press ‘View’ button to view Sites details</w:t>
            </w:r>
          </w:p>
        </w:tc>
      </w:tr>
    </w:tbl>
    <w:p w14:paraId="3EE8EB19" w14:textId="77777777" w:rsidR="0007537A" w:rsidRDefault="0007537A" w:rsidP="00F952D3">
      <w:pPr>
        <w:pStyle w:val="BodyText"/>
        <w:rPr>
          <w:color w:val="000000" w:themeColor="text1"/>
          <w:lang w:eastAsia="x-none"/>
        </w:rPr>
      </w:pPr>
    </w:p>
    <w:p w14:paraId="0890070F" w14:textId="77777777" w:rsidR="0007537A" w:rsidRDefault="0007537A"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Study </w:t>
      </w:r>
    </w:p>
    <w:p w14:paraId="186B9049" w14:textId="77777777" w:rsidR="0007537A" w:rsidRDefault="0007537A" w:rsidP="00F952D3">
      <w:pPr>
        <w:pStyle w:val="BodyText"/>
      </w:pPr>
      <w:r>
        <w:object w:dxaOrig="20729" w:dyaOrig="14463" w14:anchorId="1822B73F">
          <v:shape id="_x0000_i1099" type="#_x0000_t75" style="width:467.5pt;height:326pt" o:ole="">
            <v:imagedata r:id="rId167" o:title=""/>
          </v:shape>
          <o:OLEObject Type="Embed" ProgID="Visio.Drawing.11" ShapeID="_x0000_i1099" DrawAspect="Content" ObjectID="_1450521415" r:id="rId168"/>
        </w:object>
      </w:r>
    </w:p>
    <w:p w14:paraId="718AFF15" w14:textId="77777777" w:rsidR="002D59D0" w:rsidRDefault="002D59D0" w:rsidP="002D59D0">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2D59D0" w14:paraId="13D45569" w14:textId="77777777" w:rsidTr="00C16D0F">
        <w:tc>
          <w:tcPr>
            <w:tcW w:w="1548" w:type="dxa"/>
          </w:tcPr>
          <w:p w14:paraId="7C68BC2A" w14:textId="77777777" w:rsidR="002D59D0" w:rsidRDefault="002D59D0" w:rsidP="00C16D0F">
            <w:r>
              <w:lastRenderedPageBreak/>
              <w:t>Sequence No.</w:t>
            </w:r>
          </w:p>
        </w:tc>
        <w:tc>
          <w:tcPr>
            <w:tcW w:w="8028" w:type="dxa"/>
          </w:tcPr>
          <w:p w14:paraId="59079B0E" w14:textId="77777777" w:rsidR="002D59D0" w:rsidRDefault="002D59D0" w:rsidP="00C16D0F">
            <w:r>
              <w:t>Action</w:t>
            </w:r>
          </w:p>
        </w:tc>
      </w:tr>
      <w:tr w:rsidR="002D59D0" w14:paraId="58AC21F2" w14:textId="77777777" w:rsidTr="00C16D0F">
        <w:tc>
          <w:tcPr>
            <w:tcW w:w="1548" w:type="dxa"/>
          </w:tcPr>
          <w:p w14:paraId="53DD5125" w14:textId="77777777" w:rsidR="002D59D0" w:rsidRDefault="002D59D0" w:rsidP="00C16D0F">
            <w:pPr>
              <w:jc w:val="center"/>
            </w:pPr>
            <w:r>
              <w:t>1</w:t>
            </w:r>
          </w:p>
        </w:tc>
        <w:tc>
          <w:tcPr>
            <w:tcW w:w="8028" w:type="dxa"/>
          </w:tcPr>
          <w:p w14:paraId="6C7ED487" w14:textId="77777777"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From Admin Dashboard, select ‘Studies’ tab</w:t>
            </w:r>
          </w:p>
        </w:tc>
      </w:tr>
      <w:tr w:rsidR="002D59D0" w14:paraId="2E52308D" w14:textId="77777777" w:rsidTr="00C16D0F">
        <w:tc>
          <w:tcPr>
            <w:tcW w:w="1548" w:type="dxa"/>
          </w:tcPr>
          <w:p w14:paraId="5E9F3820" w14:textId="77777777" w:rsidR="002D59D0" w:rsidRDefault="002D59D0" w:rsidP="00C16D0F">
            <w:pPr>
              <w:jc w:val="center"/>
            </w:pPr>
            <w:r>
              <w:t>2</w:t>
            </w:r>
          </w:p>
        </w:tc>
        <w:tc>
          <w:tcPr>
            <w:tcW w:w="8028" w:type="dxa"/>
          </w:tcPr>
          <w:p w14:paraId="1D38FD18" w14:textId="77777777"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‘View’ button to view Study details</w:t>
            </w:r>
          </w:p>
        </w:tc>
      </w:tr>
      <w:tr w:rsidR="002D59D0" w14:paraId="2906508E" w14:textId="77777777" w:rsidTr="00C16D0F">
        <w:tc>
          <w:tcPr>
            <w:tcW w:w="1548" w:type="dxa"/>
          </w:tcPr>
          <w:p w14:paraId="221D58DB" w14:textId="77777777" w:rsidR="002D59D0" w:rsidRDefault="002D59D0" w:rsidP="00C16D0F">
            <w:pPr>
              <w:jc w:val="center"/>
            </w:pPr>
            <w:r>
              <w:t>3</w:t>
            </w:r>
          </w:p>
        </w:tc>
        <w:tc>
          <w:tcPr>
            <w:tcW w:w="8028" w:type="dxa"/>
          </w:tcPr>
          <w:p w14:paraId="5AE695E9" w14:textId="77777777"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‘Enable Study’ button to Enable the Study If it is Disabled or</w:t>
            </w:r>
          </w:p>
          <w:p w14:paraId="5B11E901" w14:textId="77777777"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Study’ button to Disable the Study If it is Enabled or</w:t>
            </w:r>
          </w:p>
          <w:p w14:paraId="5924B1A4" w14:textId="77777777"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 xml:space="preserve">Press ‘Release to GTL’ button if Study is GTL Disabled or </w:t>
            </w:r>
          </w:p>
          <w:p w14:paraId="6FBFB817" w14:textId="77777777"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GTL’ button if Study is GTL Enabled</w:t>
            </w:r>
          </w:p>
        </w:tc>
      </w:tr>
    </w:tbl>
    <w:p w14:paraId="724D1759" w14:textId="77777777" w:rsidR="002D59D0" w:rsidRDefault="002D59D0" w:rsidP="00F952D3">
      <w:pPr>
        <w:pStyle w:val="BodyText"/>
        <w:rPr>
          <w:color w:val="000000" w:themeColor="text1"/>
          <w:lang w:eastAsia="x-none"/>
        </w:rPr>
      </w:pPr>
    </w:p>
    <w:p w14:paraId="1285A147" w14:textId="77777777" w:rsidR="00551BA3" w:rsidRDefault="00551BA3"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New Training Document</w:t>
      </w:r>
    </w:p>
    <w:p w14:paraId="2B88E2A8" w14:textId="77777777" w:rsidR="00551BA3" w:rsidRDefault="001C4E60" w:rsidP="00F952D3">
      <w:pPr>
        <w:pStyle w:val="BodyText"/>
      </w:pPr>
      <w:r>
        <w:object w:dxaOrig="16832" w:dyaOrig="11021" w14:anchorId="06DC9926">
          <v:shape id="_x0000_i1100" type="#_x0000_t75" style="width:468pt;height:307pt" o:ole="">
            <v:imagedata r:id="rId169" o:title=""/>
          </v:shape>
          <o:OLEObject Type="Embed" ProgID="Visio.Drawing.11" ShapeID="_x0000_i1100" DrawAspect="Content" ObjectID="_1450521416" r:id="rId170"/>
        </w:object>
      </w:r>
    </w:p>
    <w:p w14:paraId="3D6C13E8" w14:textId="77777777" w:rsidR="001C4E60" w:rsidRDefault="001C4E60" w:rsidP="001C4E60">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1C4E60" w14:paraId="5432E4E0" w14:textId="77777777" w:rsidTr="00C16D0F">
        <w:tc>
          <w:tcPr>
            <w:tcW w:w="1548" w:type="dxa"/>
          </w:tcPr>
          <w:p w14:paraId="7644930E" w14:textId="77777777" w:rsidR="001C4E60" w:rsidRDefault="001C4E60" w:rsidP="00C16D0F">
            <w:r>
              <w:t>Sequence No.</w:t>
            </w:r>
          </w:p>
        </w:tc>
        <w:tc>
          <w:tcPr>
            <w:tcW w:w="8028" w:type="dxa"/>
          </w:tcPr>
          <w:p w14:paraId="3FCA6FE1" w14:textId="77777777" w:rsidR="001C4E60" w:rsidRDefault="001C4E60" w:rsidP="00C16D0F">
            <w:r>
              <w:t>Action</w:t>
            </w:r>
          </w:p>
        </w:tc>
      </w:tr>
      <w:tr w:rsidR="001C4E60" w14:paraId="20EC934E" w14:textId="77777777" w:rsidTr="00C16D0F">
        <w:tc>
          <w:tcPr>
            <w:tcW w:w="1548" w:type="dxa"/>
          </w:tcPr>
          <w:p w14:paraId="3F8352EC" w14:textId="77777777" w:rsidR="001C4E60" w:rsidRDefault="001C4E60" w:rsidP="00C16D0F">
            <w:pPr>
              <w:jc w:val="center"/>
            </w:pPr>
            <w:r>
              <w:t>1</w:t>
            </w:r>
          </w:p>
        </w:tc>
        <w:tc>
          <w:tcPr>
            <w:tcW w:w="8028" w:type="dxa"/>
          </w:tcPr>
          <w:p w14:paraId="2C10F0A4" w14:textId="77777777"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From Admin Dashboard, select ‘Training Documents’ tab</w:t>
            </w:r>
          </w:p>
        </w:tc>
      </w:tr>
      <w:tr w:rsidR="001C4E60" w14:paraId="5BBA9B51" w14:textId="77777777" w:rsidTr="00C16D0F">
        <w:tc>
          <w:tcPr>
            <w:tcW w:w="1548" w:type="dxa"/>
          </w:tcPr>
          <w:p w14:paraId="2EDBD501" w14:textId="77777777" w:rsidR="001C4E60" w:rsidRDefault="001C4E60" w:rsidP="00C16D0F">
            <w:pPr>
              <w:jc w:val="center"/>
            </w:pPr>
            <w:r>
              <w:t>2</w:t>
            </w:r>
          </w:p>
        </w:tc>
        <w:tc>
          <w:tcPr>
            <w:tcW w:w="8028" w:type="dxa"/>
          </w:tcPr>
          <w:p w14:paraId="42874DA5" w14:textId="77777777"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‘New Training Document’ button to create new document</w:t>
            </w:r>
          </w:p>
        </w:tc>
      </w:tr>
      <w:tr w:rsidR="001C4E60" w14:paraId="477B02D8" w14:textId="77777777" w:rsidTr="00C16D0F">
        <w:tc>
          <w:tcPr>
            <w:tcW w:w="1548" w:type="dxa"/>
          </w:tcPr>
          <w:p w14:paraId="20E54D3E" w14:textId="77777777" w:rsidR="001C4E60" w:rsidRDefault="001C4E60" w:rsidP="00C16D0F">
            <w:pPr>
              <w:jc w:val="center"/>
            </w:pPr>
            <w:r>
              <w:t>3.1</w:t>
            </w:r>
          </w:p>
        </w:tc>
        <w:tc>
          <w:tcPr>
            <w:tcW w:w="8028" w:type="dxa"/>
          </w:tcPr>
          <w:p w14:paraId="17D0FCB2" w14:textId="77777777"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Enter ‘File’ and ‘Training Module Name’ and press ‘Create Training Document’ to continue</w:t>
            </w:r>
          </w:p>
        </w:tc>
      </w:tr>
      <w:tr w:rsidR="001C4E60" w14:paraId="7D0EE5BD" w14:textId="77777777" w:rsidTr="00C16D0F">
        <w:tc>
          <w:tcPr>
            <w:tcW w:w="1548" w:type="dxa"/>
          </w:tcPr>
          <w:p w14:paraId="5528EB90" w14:textId="77777777" w:rsidR="001C4E60" w:rsidRDefault="001C4E60" w:rsidP="00C16D0F">
            <w:pPr>
              <w:jc w:val="center"/>
            </w:pPr>
            <w:r>
              <w:t>3.2</w:t>
            </w:r>
          </w:p>
        </w:tc>
        <w:tc>
          <w:tcPr>
            <w:tcW w:w="8028" w:type="dxa"/>
          </w:tcPr>
          <w:p w14:paraId="1DE1DE03" w14:textId="77777777"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w:t>
            </w:r>
            <w:r w:rsidR="00B4261B">
              <w:rPr>
                <w:rFonts w:eastAsiaTheme="minorHAnsi" w:cs="Arial"/>
                <w:color w:val="000000"/>
              </w:rPr>
              <w:t>Cancel</w:t>
            </w:r>
            <w:r>
              <w:rPr>
                <w:rFonts w:eastAsiaTheme="minorHAnsi" w:cs="Arial"/>
                <w:color w:val="000000"/>
              </w:rPr>
              <w:t>’ to return to previous page</w:t>
            </w:r>
          </w:p>
        </w:tc>
      </w:tr>
    </w:tbl>
    <w:p w14:paraId="3F907CE5" w14:textId="77777777" w:rsidR="001C4E60" w:rsidRDefault="001C4E60" w:rsidP="00F952D3">
      <w:pPr>
        <w:pStyle w:val="BodyText"/>
        <w:rPr>
          <w:color w:val="000000" w:themeColor="text1"/>
          <w:lang w:eastAsia="x-none"/>
        </w:rPr>
      </w:pPr>
    </w:p>
    <w:p w14:paraId="25143323" w14:textId="77777777" w:rsidR="001C4E60" w:rsidRDefault="001C4E60" w:rsidP="00F952D3">
      <w:pPr>
        <w:pStyle w:val="BodyText"/>
        <w:rPr>
          <w:color w:val="000000" w:themeColor="text1"/>
          <w:lang w:eastAsia="x-none"/>
        </w:rPr>
      </w:pPr>
    </w:p>
    <w:p w14:paraId="12FA864E" w14:textId="77777777" w:rsidR="001C4E60" w:rsidRDefault="001C4E60" w:rsidP="00F952D3">
      <w:pPr>
        <w:pStyle w:val="BodyText"/>
        <w:rPr>
          <w:color w:val="000000" w:themeColor="text1"/>
          <w:lang w:eastAsia="x-none"/>
        </w:rPr>
      </w:pPr>
    </w:p>
    <w:p w14:paraId="2FFF27D8" w14:textId="77777777" w:rsidR="00551BA3" w:rsidRDefault="00551BA3"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Activate Training Document</w:t>
      </w:r>
    </w:p>
    <w:p w14:paraId="6AA84436" w14:textId="77777777" w:rsidR="0007537A" w:rsidRDefault="00402A93" w:rsidP="00F952D3">
      <w:pPr>
        <w:pStyle w:val="BodyText"/>
      </w:pPr>
      <w:r>
        <w:object w:dxaOrig="13652" w:dyaOrig="8915" w14:anchorId="57EBEF31">
          <v:shape id="_x0000_i1101" type="#_x0000_t75" style="width:467.5pt;height:305.5pt" o:ole="">
            <v:imagedata r:id="rId171" o:title=""/>
          </v:shape>
          <o:OLEObject Type="Embed" ProgID="Visio.Drawing.11" ShapeID="_x0000_i1101" DrawAspect="Content" ObjectID="_1450521417" r:id="rId172"/>
        </w:object>
      </w:r>
    </w:p>
    <w:p w14:paraId="544DB50A" w14:textId="77777777" w:rsidR="00402A93" w:rsidRDefault="00402A93" w:rsidP="00402A93">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402A93" w14:paraId="2E650910" w14:textId="77777777" w:rsidTr="00C16D0F">
        <w:tc>
          <w:tcPr>
            <w:tcW w:w="1548" w:type="dxa"/>
          </w:tcPr>
          <w:p w14:paraId="44273047" w14:textId="77777777" w:rsidR="00402A93" w:rsidRDefault="00402A93" w:rsidP="00C16D0F">
            <w:r>
              <w:t>Sequence No.</w:t>
            </w:r>
          </w:p>
        </w:tc>
        <w:tc>
          <w:tcPr>
            <w:tcW w:w="8028" w:type="dxa"/>
          </w:tcPr>
          <w:p w14:paraId="2E73DFFF" w14:textId="77777777" w:rsidR="00402A93" w:rsidRDefault="00402A93" w:rsidP="00C16D0F">
            <w:r>
              <w:t>Action</w:t>
            </w:r>
          </w:p>
        </w:tc>
      </w:tr>
      <w:tr w:rsidR="00402A93" w14:paraId="307C60F3" w14:textId="77777777" w:rsidTr="00C16D0F">
        <w:tc>
          <w:tcPr>
            <w:tcW w:w="1548" w:type="dxa"/>
          </w:tcPr>
          <w:p w14:paraId="751972F7" w14:textId="77777777" w:rsidR="00402A93" w:rsidRDefault="00402A93" w:rsidP="00C16D0F">
            <w:pPr>
              <w:jc w:val="center"/>
            </w:pPr>
            <w:r>
              <w:t>1</w:t>
            </w:r>
          </w:p>
        </w:tc>
        <w:tc>
          <w:tcPr>
            <w:tcW w:w="8028" w:type="dxa"/>
          </w:tcPr>
          <w:p w14:paraId="6C5C6ADC" w14:textId="77777777"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From Admin Dashboard, select ‘Training Documents’ tab</w:t>
            </w:r>
          </w:p>
        </w:tc>
      </w:tr>
      <w:tr w:rsidR="00402A93" w14:paraId="4A81C3FC" w14:textId="77777777" w:rsidTr="00C16D0F">
        <w:tc>
          <w:tcPr>
            <w:tcW w:w="1548" w:type="dxa"/>
          </w:tcPr>
          <w:p w14:paraId="2EA01AD4" w14:textId="77777777" w:rsidR="00402A93" w:rsidRDefault="00402A93" w:rsidP="00C16D0F">
            <w:pPr>
              <w:jc w:val="center"/>
            </w:pPr>
            <w:r>
              <w:t>2</w:t>
            </w:r>
          </w:p>
        </w:tc>
        <w:tc>
          <w:tcPr>
            <w:tcW w:w="8028" w:type="dxa"/>
          </w:tcPr>
          <w:p w14:paraId="4F31F49B" w14:textId="77777777"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Press ‘Activate’ button to activate the document</w:t>
            </w:r>
          </w:p>
        </w:tc>
      </w:tr>
    </w:tbl>
    <w:p w14:paraId="6F48870A" w14:textId="77777777" w:rsidR="00402A93" w:rsidRPr="006A2E86" w:rsidRDefault="00402A93" w:rsidP="00F952D3">
      <w:pPr>
        <w:pStyle w:val="BodyText"/>
        <w:rPr>
          <w:color w:val="000000" w:themeColor="text1"/>
          <w:lang w:eastAsia="x-none"/>
        </w:rPr>
      </w:pPr>
    </w:p>
    <w:p w14:paraId="4C718B6F" w14:textId="77777777" w:rsidR="00BB38F6" w:rsidRDefault="00BB38F6" w:rsidP="00F952D3">
      <w:pPr>
        <w:pStyle w:val="BodyText"/>
        <w:rPr>
          <w:color w:val="1F497D" w:themeColor="text2"/>
          <w:u w:val="single"/>
          <w:lang w:eastAsia="x-none"/>
        </w:rPr>
      </w:pPr>
      <w:r w:rsidRPr="00CF37FD">
        <w:rPr>
          <w:color w:val="1F497D" w:themeColor="text2"/>
          <w:u w:val="single"/>
          <w:lang w:eastAsia="x-none"/>
        </w:rPr>
        <w:t>Component Description</w:t>
      </w:r>
    </w:p>
    <w:p w14:paraId="3AFF0474" w14:textId="77777777" w:rsidR="00002876" w:rsidRPr="00CF37FD" w:rsidRDefault="00002876" w:rsidP="00F952D3">
      <w:pPr>
        <w:pStyle w:val="BodyText"/>
        <w:rPr>
          <w:color w:val="1F497D" w:themeColor="text2"/>
          <w:u w:val="single"/>
          <w:lang w:eastAsia="x-none"/>
        </w:rPr>
      </w:pPr>
      <w:r w:rsidRPr="00002876">
        <w:rPr>
          <w:color w:val="1F497D" w:themeColor="text2"/>
          <w:lang w:eastAsia="x-none"/>
        </w:rPr>
        <w:object w:dxaOrig="1550" w:dyaOrig="991" w14:anchorId="114400F9">
          <v:shape id="_x0000_i1102" type="#_x0000_t75" style="width:77.5pt;height:49.5pt" o:ole="">
            <v:imagedata r:id="rId173" o:title=""/>
          </v:shape>
          <o:OLEObject Type="Embed" ProgID="Word.Document.12" ShapeID="_x0000_i1102" DrawAspect="Icon" ObjectID="_1450521418" r:id="rId174">
            <o:FieldCodes>\s</o:FieldCodes>
          </o:OLEObject>
        </w:object>
      </w:r>
    </w:p>
    <w:p w14:paraId="645ABBE4" w14:textId="77777777" w:rsidR="007C2624" w:rsidRDefault="007C2624" w:rsidP="007C2624">
      <w:pPr>
        <w:pStyle w:val="Heading4"/>
        <w:ind w:left="360"/>
        <w:rPr>
          <w:i w:val="0"/>
          <w:lang w:val="en-US"/>
        </w:rPr>
      </w:pPr>
      <w:r w:rsidRPr="0065110F">
        <w:rPr>
          <w:i w:val="0"/>
        </w:rPr>
        <w:t>Service APIs</w:t>
      </w:r>
    </w:p>
    <w:p w14:paraId="07E70D4C" w14:textId="77777777" w:rsidR="00245280" w:rsidRPr="00245280" w:rsidRDefault="00245280" w:rsidP="00245280">
      <w:pPr>
        <w:pStyle w:val="BodyText"/>
        <w:rPr>
          <w:lang w:eastAsia="x-none"/>
        </w:rPr>
      </w:pPr>
      <w:r>
        <w:rPr>
          <w:lang w:eastAsia="x-none"/>
        </w:rPr>
        <w:t>No service is used in this system.</w:t>
      </w:r>
    </w:p>
    <w:p w14:paraId="45F5CC90" w14:textId="77777777" w:rsidR="007C2624" w:rsidRDefault="007C2624" w:rsidP="007C2624">
      <w:pPr>
        <w:pStyle w:val="Heading4"/>
        <w:ind w:left="360"/>
        <w:rPr>
          <w:lang w:val="en-US"/>
        </w:rPr>
      </w:pPr>
      <w:r>
        <w:t>Database and Data Requirements</w:t>
      </w:r>
    </w:p>
    <w:p w14:paraId="01B593BF" w14:textId="77777777"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E R Diagram</w:t>
      </w:r>
    </w:p>
    <w:p w14:paraId="2DF1BB4A" w14:textId="77777777" w:rsidR="00CF37FD" w:rsidRDefault="00CF37FD" w:rsidP="004D0FAB">
      <w:pPr>
        <w:pStyle w:val="BodyText"/>
      </w:pPr>
      <w:r>
        <w:object w:dxaOrig="12063" w:dyaOrig="19660" w14:anchorId="78E5FF95">
          <v:shape id="_x0000_i1103" type="#_x0000_t75" style="width:397.5pt;height:536.5pt" o:ole="">
            <v:imagedata r:id="rId175" o:title=""/>
          </v:shape>
          <o:OLEObject Type="Embed" ProgID="Visio.Drawing.11" ShapeID="_x0000_i1103" DrawAspect="Content" ObjectID="_1450521419" r:id="rId176"/>
        </w:object>
      </w:r>
    </w:p>
    <w:p w14:paraId="2DAAC281" w14:textId="77777777" w:rsidR="00CF37FD" w:rsidRDefault="00CF37FD" w:rsidP="004D0FAB">
      <w:pPr>
        <w:pStyle w:val="BodyText"/>
        <w:rPr>
          <w:lang w:eastAsia="x-none"/>
        </w:rPr>
      </w:pPr>
    </w:p>
    <w:p w14:paraId="0AF49753" w14:textId="77777777"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Database Description</w:t>
      </w:r>
    </w:p>
    <w:p w14:paraId="645DF110" w14:textId="77777777" w:rsidR="004D0FAB" w:rsidRPr="004D0FAB" w:rsidRDefault="004D0FAB" w:rsidP="004D0FAB">
      <w:pPr>
        <w:pStyle w:val="BodyText"/>
        <w:rPr>
          <w:lang w:eastAsia="x-none"/>
        </w:rPr>
      </w:pPr>
      <w:r>
        <w:rPr>
          <w:lang w:eastAsia="x-none"/>
        </w:rPr>
        <w:t>For data</w:t>
      </w:r>
      <w:r w:rsidR="005F3C96">
        <w:rPr>
          <w:lang w:eastAsia="x-none"/>
        </w:rPr>
        <w:t>base description refer Appendix5</w:t>
      </w:r>
      <w:r w:rsidR="0094608C">
        <w:rPr>
          <w:lang w:eastAsia="x-none"/>
        </w:rPr>
        <w:t>.</w:t>
      </w:r>
    </w:p>
    <w:p w14:paraId="02F5EF92" w14:textId="77777777" w:rsidR="007C2624" w:rsidRDefault="007C2624" w:rsidP="007C2624">
      <w:pPr>
        <w:pStyle w:val="Heading4"/>
        <w:ind w:left="360"/>
        <w:rPr>
          <w:lang w:val="en-US"/>
        </w:rPr>
      </w:pPr>
      <w:r>
        <w:lastRenderedPageBreak/>
        <w:t xml:space="preserve">Project Structure </w:t>
      </w:r>
    </w:p>
    <w:p w14:paraId="2FF47813" w14:textId="77777777" w:rsidR="003C7910" w:rsidRPr="003C7910" w:rsidRDefault="003C7910" w:rsidP="003C7910">
      <w:pPr>
        <w:pStyle w:val="BodyText"/>
        <w:rPr>
          <w:lang w:eastAsia="x-none"/>
        </w:rPr>
      </w:pPr>
      <w:r>
        <w:rPr>
          <w:lang w:eastAsia="x-none"/>
        </w:rPr>
        <w:t>Refer project structure from 4.4 section</w:t>
      </w:r>
    </w:p>
    <w:p w14:paraId="50AF480C" w14:textId="77777777" w:rsidR="007C2624" w:rsidRDefault="007C2624" w:rsidP="007C2624">
      <w:pPr>
        <w:pStyle w:val="Heading4"/>
        <w:ind w:left="360"/>
        <w:rPr>
          <w:i w:val="0"/>
          <w:lang w:val="en-US"/>
        </w:rPr>
      </w:pPr>
      <w:r w:rsidRPr="002B38BA">
        <w:rPr>
          <w:i w:val="0"/>
        </w:rPr>
        <w:t>Deployment/Setup Requirement</w:t>
      </w:r>
    </w:p>
    <w:p w14:paraId="6F6BC85A" w14:textId="77777777" w:rsidR="00416CD6" w:rsidRPr="009D7D42" w:rsidRDefault="00416CD6" w:rsidP="00416CD6">
      <w:pPr>
        <w:pStyle w:val="BodyText"/>
        <w:rPr>
          <w:lang w:eastAsia="x-none"/>
        </w:rPr>
      </w:pPr>
      <w:r>
        <w:rPr>
          <w:lang w:eastAsia="x-none"/>
        </w:rPr>
        <w:t xml:space="preserve">Refer deployment and setup script from section 4.3 Deployment and Build script </w:t>
      </w:r>
    </w:p>
    <w:p w14:paraId="14F2164A" w14:textId="77777777" w:rsidR="007C2624" w:rsidRDefault="007C2624" w:rsidP="007C2624">
      <w:pPr>
        <w:pStyle w:val="Heading4"/>
        <w:ind w:left="360"/>
        <w:rPr>
          <w:i w:val="0"/>
          <w:lang w:val="en-US"/>
        </w:rPr>
      </w:pPr>
      <w:r w:rsidRPr="00764FD4">
        <w:rPr>
          <w:i w:val="0"/>
        </w:rPr>
        <w:t>Test Guidelines</w:t>
      </w:r>
    </w:p>
    <w:p w14:paraId="264DD672" w14:textId="77777777" w:rsidR="00416CD6" w:rsidRPr="00D222FB" w:rsidRDefault="00416CD6" w:rsidP="00416CD6">
      <w:pPr>
        <w:pStyle w:val="BodyText"/>
        <w:rPr>
          <w:lang w:eastAsia="x-none"/>
        </w:rPr>
      </w:pPr>
      <w:r>
        <w:rPr>
          <w:lang w:eastAsia="x-none"/>
        </w:rPr>
        <w:t>Cucumber framework is used to test the components.</w:t>
      </w:r>
    </w:p>
    <w:p w14:paraId="1328AAC9" w14:textId="77777777" w:rsidR="007C2624" w:rsidRDefault="007C2624" w:rsidP="007C2624">
      <w:pPr>
        <w:pStyle w:val="Heading4"/>
        <w:ind w:left="360"/>
        <w:rPr>
          <w:i w:val="0"/>
          <w:lang w:val="en-US"/>
        </w:rPr>
      </w:pPr>
      <w:r w:rsidRPr="0065110F">
        <w:rPr>
          <w:i w:val="0"/>
        </w:rPr>
        <w:t>Assumptions</w:t>
      </w:r>
    </w:p>
    <w:p w14:paraId="1A2C8C8E" w14:textId="77777777" w:rsidR="00A822D4" w:rsidRDefault="00EB67E2" w:rsidP="00A822D4">
      <w:pPr>
        <w:pStyle w:val="BodyText"/>
        <w:rPr>
          <w:lang w:eastAsia="x-none"/>
        </w:rPr>
      </w:pPr>
      <w:r>
        <w:rPr>
          <w:lang w:eastAsia="x-none"/>
        </w:rPr>
        <w:t>User accessing this system is having super admin permissions.</w:t>
      </w:r>
    </w:p>
    <w:p w14:paraId="3A18EB85" w14:textId="77777777" w:rsidR="005347B5" w:rsidRDefault="005347B5" w:rsidP="005347B5">
      <w:pPr>
        <w:pStyle w:val="Heading4"/>
        <w:ind w:left="360"/>
        <w:rPr>
          <w:i w:val="0"/>
          <w:lang w:val="en-US"/>
        </w:rPr>
      </w:pPr>
      <w:r>
        <w:rPr>
          <w:i w:val="0"/>
          <w:lang w:val="en-US"/>
        </w:rPr>
        <w:t>Constraints</w:t>
      </w:r>
    </w:p>
    <w:p w14:paraId="69100F2D" w14:textId="77777777" w:rsidR="004608B4" w:rsidRDefault="004608B4" w:rsidP="004608B4">
      <w:pPr>
        <w:pStyle w:val="BodyText"/>
        <w:rPr>
          <w:lang w:eastAsia="x-none"/>
        </w:rPr>
      </w:pPr>
      <w:r>
        <w:rPr>
          <w:lang w:eastAsia="x-none"/>
        </w:rPr>
        <w:t>Only those users with super admin permissions will be able to access this system.</w:t>
      </w:r>
    </w:p>
    <w:p w14:paraId="28232497" w14:textId="77777777" w:rsidR="004608B4" w:rsidRPr="004608B4" w:rsidRDefault="004608B4" w:rsidP="004608B4">
      <w:pPr>
        <w:pStyle w:val="BodyText"/>
        <w:rPr>
          <w:lang w:eastAsia="x-none"/>
        </w:rPr>
      </w:pPr>
      <w:r>
        <w:rPr>
          <w:lang w:eastAsia="x-none"/>
        </w:rPr>
        <w:t>This system will not be accessible to any other user.</w:t>
      </w:r>
    </w:p>
    <w:p w14:paraId="673F7644" w14:textId="77777777" w:rsidR="007C2624" w:rsidRDefault="007C2624" w:rsidP="007C2624">
      <w:pPr>
        <w:pStyle w:val="Heading4"/>
        <w:ind w:left="360"/>
        <w:rPr>
          <w:i w:val="0"/>
          <w:lang w:val="en-US"/>
        </w:rPr>
      </w:pPr>
      <w:r w:rsidRPr="00764FD4">
        <w:rPr>
          <w:i w:val="0"/>
        </w:rPr>
        <w:t xml:space="preserve">Dependencies on other Subsystem </w:t>
      </w:r>
    </w:p>
    <w:p w14:paraId="08A8FE80" w14:textId="77777777" w:rsidR="00A95CFA" w:rsidRPr="00A95CFA" w:rsidRDefault="00A95CFA" w:rsidP="00A95CFA">
      <w:pPr>
        <w:pStyle w:val="BodyText"/>
        <w:rPr>
          <w:lang w:eastAsia="x-none"/>
        </w:rPr>
      </w:pPr>
      <w:r>
        <w:rPr>
          <w:lang w:eastAsia="x-none"/>
        </w:rPr>
        <w:t>This system is dependent on all other systems, as it is using data from all other systems.</w:t>
      </w:r>
    </w:p>
    <w:p w14:paraId="56382846" w14:textId="77777777" w:rsidR="007C2624" w:rsidRDefault="007C2624" w:rsidP="007C2624">
      <w:pPr>
        <w:pStyle w:val="Heading4"/>
        <w:ind w:left="360"/>
        <w:rPr>
          <w:i w:val="0"/>
          <w:lang w:val="en-US"/>
        </w:rPr>
      </w:pPr>
      <w:r w:rsidRPr="00764FD4">
        <w:rPr>
          <w:i w:val="0"/>
        </w:rPr>
        <w:t>Component Matrix</w:t>
      </w:r>
    </w:p>
    <w:tbl>
      <w:tblPr>
        <w:tblW w:w="981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3168"/>
        <w:gridCol w:w="1295"/>
        <w:gridCol w:w="850"/>
        <w:gridCol w:w="1406"/>
        <w:gridCol w:w="1217"/>
        <w:gridCol w:w="1439"/>
      </w:tblGrid>
      <w:tr w:rsidR="005D72B1" w:rsidRPr="000641D9" w14:paraId="16746FD8" w14:textId="77777777" w:rsidTr="00AA50D0">
        <w:trPr>
          <w:tblHeader/>
        </w:trPr>
        <w:tc>
          <w:tcPr>
            <w:tcW w:w="439" w:type="dxa"/>
            <w:shd w:val="clear" w:color="auto" w:fill="D1F0FF"/>
            <w:hideMark/>
          </w:tcPr>
          <w:p w14:paraId="436DF2FA" w14:textId="77777777" w:rsidR="005D72B1" w:rsidRPr="000641D9" w:rsidRDefault="005D72B1" w:rsidP="00572AB3">
            <w:pPr>
              <w:pStyle w:val="TableHeading"/>
            </w:pPr>
            <w:r w:rsidRPr="000641D9">
              <w:t>ID</w:t>
            </w:r>
          </w:p>
        </w:tc>
        <w:tc>
          <w:tcPr>
            <w:tcW w:w="3168" w:type="dxa"/>
            <w:shd w:val="clear" w:color="auto" w:fill="D1F0FF"/>
          </w:tcPr>
          <w:p w14:paraId="6C0F29B9" w14:textId="77777777" w:rsidR="005D72B1" w:rsidRPr="000641D9" w:rsidRDefault="005D72B1" w:rsidP="00572AB3">
            <w:pPr>
              <w:pStyle w:val="TableHeading"/>
            </w:pPr>
            <w:r w:rsidRPr="000641D9">
              <w:t>Name of Component</w:t>
            </w:r>
          </w:p>
        </w:tc>
        <w:tc>
          <w:tcPr>
            <w:tcW w:w="1295" w:type="dxa"/>
            <w:shd w:val="clear" w:color="auto" w:fill="D1F0FF"/>
            <w:hideMark/>
          </w:tcPr>
          <w:p w14:paraId="1CC0944C" w14:textId="77777777" w:rsidR="005D72B1" w:rsidRPr="000641D9" w:rsidRDefault="005D72B1" w:rsidP="00572AB3">
            <w:pPr>
              <w:pStyle w:val="TableHeading"/>
            </w:pPr>
            <w:r w:rsidRPr="000641D9">
              <w:t>Complexity</w:t>
            </w:r>
          </w:p>
        </w:tc>
        <w:tc>
          <w:tcPr>
            <w:tcW w:w="850" w:type="dxa"/>
            <w:shd w:val="clear" w:color="auto" w:fill="D1F0FF"/>
            <w:hideMark/>
          </w:tcPr>
          <w:p w14:paraId="2305E547" w14:textId="77777777" w:rsidR="005D72B1" w:rsidRPr="000641D9" w:rsidRDefault="005D72B1" w:rsidP="00572AB3">
            <w:pPr>
              <w:pStyle w:val="TableHeading"/>
            </w:pPr>
            <w:r w:rsidRPr="000641D9">
              <w:t>Nature of Work</w:t>
            </w:r>
          </w:p>
        </w:tc>
        <w:tc>
          <w:tcPr>
            <w:tcW w:w="1406" w:type="dxa"/>
            <w:shd w:val="clear" w:color="auto" w:fill="D1F0FF"/>
          </w:tcPr>
          <w:p w14:paraId="34399B14" w14:textId="77777777" w:rsidR="005D72B1" w:rsidRPr="000641D9" w:rsidRDefault="005D72B1" w:rsidP="00572AB3">
            <w:pPr>
              <w:pStyle w:val="TableHeading"/>
            </w:pPr>
            <w:r w:rsidRPr="000641D9">
              <w:t>Dependency ID(s)</w:t>
            </w:r>
          </w:p>
        </w:tc>
        <w:tc>
          <w:tcPr>
            <w:tcW w:w="1217" w:type="dxa"/>
            <w:shd w:val="clear" w:color="auto" w:fill="D1F0FF"/>
          </w:tcPr>
          <w:p w14:paraId="20FF1048" w14:textId="77777777" w:rsidR="005D72B1" w:rsidRPr="000641D9" w:rsidRDefault="005D72B1" w:rsidP="00572AB3">
            <w:pPr>
              <w:pStyle w:val="TableHeading"/>
            </w:pPr>
            <w:r w:rsidRPr="000641D9">
              <w:t>Dependency Type</w:t>
            </w:r>
          </w:p>
        </w:tc>
        <w:tc>
          <w:tcPr>
            <w:tcW w:w="1439" w:type="dxa"/>
            <w:shd w:val="clear" w:color="auto" w:fill="D1F0FF"/>
          </w:tcPr>
          <w:p w14:paraId="74204E9A" w14:textId="77777777" w:rsidR="005D72B1" w:rsidRPr="000641D9" w:rsidRDefault="005D72B1" w:rsidP="00572AB3">
            <w:pPr>
              <w:pStyle w:val="TableHeading"/>
            </w:pPr>
            <w:r w:rsidRPr="000641D9">
              <w:t>Comments</w:t>
            </w:r>
          </w:p>
        </w:tc>
      </w:tr>
      <w:tr w:rsidR="005D72B1" w:rsidRPr="00D7033E" w14:paraId="4EB13B9F" w14:textId="77777777" w:rsidTr="00AA50D0">
        <w:tc>
          <w:tcPr>
            <w:tcW w:w="439" w:type="dxa"/>
            <w:shd w:val="clear" w:color="auto" w:fill="FFFFFF"/>
            <w:hideMark/>
          </w:tcPr>
          <w:p w14:paraId="0BF37BBA" w14:textId="77777777" w:rsidR="005D72B1" w:rsidRPr="00D7033E" w:rsidRDefault="005D72B1" w:rsidP="00572AB3">
            <w:pPr>
              <w:pStyle w:val="TableCellBody"/>
            </w:pPr>
            <w:r>
              <w:t>1</w:t>
            </w:r>
          </w:p>
        </w:tc>
        <w:tc>
          <w:tcPr>
            <w:tcW w:w="3168" w:type="dxa"/>
            <w:shd w:val="clear" w:color="auto" w:fill="FFFFFF"/>
          </w:tcPr>
          <w:p w14:paraId="16DE4246" w14:textId="77777777" w:rsidR="005D72B1" w:rsidRPr="002D7C98" w:rsidRDefault="005D72B1" w:rsidP="00572AB3">
            <w:pPr>
              <w:pStyle w:val="TableCellBody"/>
            </w:pPr>
            <w:r>
              <w:t>Admin::User Controller</w:t>
            </w:r>
          </w:p>
        </w:tc>
        <w:tc>
          <w:tcPr>
            <w:tcW w:w="1295" w:type="dxa"/>
            <w:shd w:val="clear" w:color="auto" w:fill="FFFFFF"/>
            <w:hideMark/>
          </w:tcPr>
          <w:p w14:paraId="67A137A4" w14:textId="77777777" w:rsidR="005D72B1" w:rsidRPr="00D7033E" w:rsidRDefault="005D72B1" w:rsidP="00572AB3">
            <w:pPr>
              <w:pStyle w:val="TableCellBody"/>
            </w:pPr>
            <w:r>
              <w:t>Normal</w:t>
            </w:r>
          </w:p>
        </w:tc>
        <w:tc>
          <w:tcPr>
            <w:tcW w:w="850" w:type="dxa"/>
            <w:shd w:val="clear" w:color="auto" w:fill="FFFFFF"/>
            <w:hideMark/>
          </w:tcPr>
          <w:p w14:paraId="2EE081F8" w14:textId="77777777" w:rsidR="005D72B1" w:rsidRPr="00D7033E" w:rsidRDefault="005D72B1" w:rsidP="00572AB3">
            <w:pPr>
              <w:pStyle w:val="TableCellBody"/>
            </w:pPr>
          </w:p>
        </w:tc>
        <w:tc>
          <w:tcPr>
            <w:tcW w:w="1406" w:type="dxa"/>
            <w:shd w:val="clear" w:color="auto" w:fill="FFFFFF"/>
          </w:tcPr>
          <w:p w14:paraId="75E6D671" w14:textId="77777777" w:rsidR="005D72B1" w:rsidRPr="00D7033E" w:rsidRDefault="005D72B1" w:rsidP="00572AB3">
            <w:pPr>
              <w:pStyle w:val="TableCellBody"/>
            </w:pPr>
          </w:p>
        </w:tc>
        <w:tc>
          <w:tcPr>
            <w:tcW w:w="1217" w:type="dxa"/>
            <w:shd w:val="clear" w:color="auto" w:fill="FFFFFF"/>
          </w:tcPr>
          <w:p w14:paraId="33BD949A" w14:textId="77777777" w:rsidR="005D72B1" w:rsidRPr="00D7033E" w:rsidRDefault="005D72B1" w:rsidP="00572AB3">
            <w:pPr>
              <w:pStyle w:val="TableCellBody"/>
            </w:pPr>
          </w:p>
        </w:tc>
        <w:tc>
          <w:tcPr>
            <w:tcW w:w="1439" w:type="dxa"/>
            <w:shd w:val="clear" w:color="auto" w:fill="FFFFFF"/>
          </w:tcPr>
          <w:p w14:paraId="0AFAB2FD" w14:textId="77777777" w:rsidR="005D72B1" w:rsidRPr="00D7033E" w:rsidRDefault="005D72B1" w:rsidP="00572AB3">
            <w:pPr>
              <w:pStyle w:val="TableCellBody"/>
            </w:pPr>
          </w:p>
        </w:tc>
      </w:tr>
      <w:tr w:rsidR="005D72B1" w:rsidRPr="00D7033E" w14:paraId="3502A87C" w14:textId="77777777" w:rsidTr="00AA50D0">
        <w:tc>
          <w:tcPr>
            <w:tcW w:w="439" w:type="dxa"/>
            <w:shd w:val="clear" w:color="auto" w:fill="FFFFFF"/>
          </w:tcPr>
          <w:p w14:paraId="004926F2" w14:textId="77777777" w:rsidR="005D72B1" w:rsidRPr="00D7033E" w:rsidRDefault="005D72B1" w:rsidP="00572AB3">
            <w:pPr>
              <w:pStyle w:val="TableCellBody"/>
            </w:pPr>
            <w:r>
              <w:t>2</w:t>
            </w:r>
          </w:p>
        </w:tc>
        <w:tc>
          <w:tcPr>
            <w:tcW w:w="3168" w:type="dxa"/>
            <w:shd w:val="clear" w:color="auto" w:fill="FFFFFF"/>
          </w:tcPr>
          <w:p w14:paraId="1167BFC6" w14:textId="77777777" w:rsidR="005D72B1" w:rsidRDefault="005D72B1" w:rsidP="00572AB3">
            <w:pPr>
              <w:pStyle w:val="TableCellBody"/>
            </w:pPr>
            <w:r>
              <w:t>Admin::</w:t>
            </w:r>
            <w:proofErr w:type="spellStart"/>
            <w:r>
              <w:t>AuditTrail</w:t>
            </w:r>
            <w:proofErr w:type="spellEnd"/>
            <w:r>
              <w:t xml:space="preserve"> Controller</w:t>
            </w:r>
          </w:p>
        </w:tc>
        <w:tc>
          <w:tcPr>
            <w:tcW w:w="1295" w:type="dxa"/>
            <w:shd w:val="clear" w:color="auto" w:fill="FFFFFF"/>
          </w:tcPr>
          <w:p w14:paraId="5434C8B3" w14:textId="77777777" w:rsidR="005D72B1" w:rsidRPr="00D7033E" w:rsidRDefault="005D72B1" w:rsidP="00572AB3">
            <w:pPr>
              <w:pStyle w:val="TableCellBody"/>
            </w:pPr>
            <w:r>
              <w:t>Normal</w:t>
            </w:r>
          </w:p>
        </w:tc>
        <w:tc>
          <w:tcPr>
            <w:tcW w:w="850" w:type="dxa"/>
            <w:shd w:val="clear" w:color="auto" w:fill="FFFFFF"/>
          </w:tcPr>
          <w:p w14:paraId="080464F6" w14:textId="77777777" w:rsidR="005D72B1" w:rsidRPr="00D7033E" w:rsidRDefault="005D72B1" w:rsidP="00572AB3">
            <w:pPr>
              <w:pStyle w:val="TableCellBody"/>
            </w:pPr>
          </w:p>
        </w:tc>
        <w:tc>
          <w:tcPr>
            <w:tcW w:w="1406" w:type="dxa"/>
            <w:shd w:val="clear" w:color="auto" w:fill="FFFFFF"/>
          </w:tcPr>
          <w:p w14:paraId="2BA1E691" w14:textId="77777777" w:rsidR="005D72B1" w:rsidRPr="00D7033E" w:rsidRDefault="005D72B1" w:rsidP="00572AB3">
            <w:pPr>
              <w:pStyle w:val="TableCellBody"/>
            </w:pPr>
          </w:p>
        </w:tc>
        <w:tc>
          <w:tcPr>
            <w:tcW w:w="1217" w:type="dxa"/>
            <w:shd w:val="clear" w:color="auto" w:fill="FFFFFF"/>
          </w:tcPr>
          <w:p w14:paraId="7D17212A" w14:textId="77777777" w:rsidR="005D72B1" w:rsidRPr="00D7033E" w:rsidRDefault="005D72B1" w:rsidP="00572AB3">
            <w:pPr>
              <w:pStyle w:val="TableCellBody"/>
            </w:pPr>
          </w:p>
        </w:tc>
        <w:tc>
          <w:tcPr>
            <w:tcW w:w="1439" w:type="dxa"/>
            <w:shd w:val="clear" w:color="auto" w:fill="FFFFFF"/>
          </w:tcPr>
          <w:p w14:paraId="7B6035F3" w14:textId="77777777" w:rsidR="005D72B1" w:rsidRPr="00D7033E" w:rsidRDefault="005D72B1" w:rsidP="00572AB3">
            <w:pPr>
              <w:pStyle w:val="TableCellBody"/>
            </w:pPr>
          </w:p>
        </w:tc>
      </w:tr>
      <w:tr w:rsidR="005D72B1" w:rsidRPr="00D7033E" w14:paraId="04B729CB" w14:textId="77777777" w:rsidTr="00AA50D0">
        <w:tc>
          <w:tcPr>
            <w:tcW w:w="439" w:type="dxa"/>
            <w:shd w:val="clear" w:color="auto" w:fill="FFFFFF"/>
          </w:tcPr>
          <w:p w14:paraId="4206649B" w14:textId="77777777" w:rsidR="005D72B1" w:rsidRPr="00D7033E" w:rsidRDefault="005D72B1" w:rsidP="00572AB3">
            <w:pPr>
              <w:pStyle w:val="TableCellBody"/>
            </w:pPr>
            <w:r>
              <w:t>3</w:t>
            </w:r>
          </w:p>
        </w:tc>
        <w:tc>
          <w:tcPr>
            <w:tcW w:w="3168" w:type="dxa"/>
            <w:shd w:val="clear" w:color="auto" w:fill="FFFFFF"/>
          </w:tcPr>
          <w:p w14:paraId="0A4E53B2" w14:textId="77777777" w:rsidR="005D72B1" w:rsidRDefault="005D72B1" w:rsidP="00572AB3">
            <w:pPr>
              <w:pStyle w:val="TableCellBody"/>
            </w:pPr>
            <w:r>
              <w:t>Admin::</w:t>
            </w:r>
            <w:proofErr w:type="spellStart"/>
            <w:r>
              <w:t>CountryPharmaceuticalOrganization</w:t>
            </w:r>
            <w:proofErr w:type="spellEnd"/>
            <w:r>
              <w:t xml:space="preserve"> Controller</w:t>
            </w:r>
          </w:p>
        </w:tc>
        <w:tc>
          <w:tcPr>
            <w:tcW w:w="1295" w:type="dxa"/>
            <w:shd w:val="clear" w:color="auto" w:fill="FFFFFF"/>
          </w:tcPr>
          <w:p w14:paraId="79ED8EC7" w14:textId="77777777" w:rsidR="005D72B1" w:rsidRPr="00D7033E" w:rsidRDefault="005D72B1" w:rsidP="00572AB3">
            <w:pPr>
              <w:pStyle w:val="TableCellBody"/>
            </w:pPr>
            <w:r>
              <w:t>Normal</w:t>
            </w:r>
          </w:p>
        </w:tc>
        <w:tc>
          <w:tcPr>
            <w:tcW w:w="850" w:type="dxa"/>
            <w:shd w:val="clear" w:color="auto" w:fill="FFFFFF"/>
          </w:tcPr>
          <w:p w14:paraId="298B748F" w14:textId="77777777" w:rsidR="005D72B1" w:rsidRPr="00D7033E" w:rsidRDefault="005D72B1" w:rsidP="00572AB3">
            <w:pPr>
              <w:pStyle w:val="TableCellBody"/>
            </w:pPr>
          </w:p>
        </w:tc>
        <w:tc>
          <w:tcPr>
            <w:tcW w:w="1406" w:type="dxa"/>
            <w:shd w:val="clear" w:color="auto" w:fill="FFFFFF"/>
          </w:tcPr>
          <w:p w14:paraId="66036CFC" w14:textId="77777777" w:rsidR="005D72B1" w:rsidRPr="00D7033E" w:rsidRDefault="005D72B1" w:rsidP="00572AB3">
            <w:pPr>
              <w:pStyle w:val="TableCellBody"/>
            </w:pPr>
          </w:p>
        </w:tc>
        <w:tc>
          <w:tcPr>
            <w:tcW w:w="1217" w:type="dxa"/>
            <w:shd w:val="clear" w:color="auto" w:fill="FFFFFF"/>
          </w:tcPr>
          <w:p w14:paraId="2C78F3FD" w14:textId="77777777" w:rsidR="005D72B1" w:rsidRPr="00D7033E" w:rsidRDefault="005D72B1" w:rsidP="00572AB3">
            <w:pPr>
              <w:pStyle w:val="TableCellBody"/>
            </w:pPr>
          </w:p>
        </w:tc>
        <w:tc>
          <w:tcPr>
            <w:tcW w:w="1439" w:type="dxa"/>
            <w:shd w:val="clear" w:color="auto" w:fill="FFFFFF"/>
          </w:tcPr>
          <w:p w14:paraId="3734EEBA" w14:textId="77777777" w:rsidR="005D72B1" w:rsidRPr="00D7033E" w:rsidRDefault="005D72B1" w:rsidP="00572AB3">
            <w:pPr>
              <w:pStyle w:val="TableCellBody"/>
            </w:pPr>
          </w:p>
        </w:tc>
      </w:tr>
      <w:tr w:rsidR="005D72B1" w:rsidRPr="00D7033E" w14:paraId="776F00D9" w14:textId="77777777" w:rsidTr="00AA50D0">
        <w:tc>
          <w:tcPr>
            <w:tcW w:w="439" w:type="dxa"/>
            <w:shd w:val="clear" w:color="auto" w:fill="FFFFFF"/>
          </w:tcPr>
          <w:p w14:paraId="01CB0A85" w14:textId="77777777" w:rsidR="005D72B1" w:rsidRPr="00D7033E" w:rsidRDefault="005D72B1" w:rsidP="00572AB3">
            <w:pPr>
              <w:pStyle w:val="TableCellBody"/>
            </w:pPr>
            <w:r>
              <w:t>4</w:t>
            </w:r>
          </w:p>
        </w:tc>
        <w:tc>
          <w:tcPr>
            <w:tcW w:w="3168" w:type="dxa"/>
            <w:shd w:val="clear" w:color="auto" w:fill="FFFFFF"/>
          </w:tcPr>
          <w:p w14:paraId="655F4583" w14:textId="77777777" w:rsidR="005D72B1" w:rsidRDefault="005D72B1" w:rsidP="00572AB3">
            <w:pPr>
              <w:pStyle w:val="TableCellBody"/>
            </w:pPr>
            <w:r>
              <w:t>Admin::</w:t>
            </w:r>
            <w:proofErr w:type="spellStart"/>
            <w:r>
              <w:t>LoginAttemptController</w:t>
            </w:r>
            <w:proofErr w:type="spellEnd"/>
          </w:p>
        </w:tc>
        <w:tc>
          <w:tcPr>
            <w:tcW w:w="1295" w:type="dxa"/>
            <w:shd w:val="clear" w:color="auto" w:fill="FFFFFF"/>
          </w:tcPr>
          <w:p w14:paraId="12FAB173" w14:textId="77777777" w:rsidR="005D72B1" w:rsidRPr="00D7033E" w:rsidRDefault="005D72B1" w:rsidP="00572AB3">
            <w:pPr>
              <w:pStyle w:val="TableCellBody"/>
            </w:pPr>
            <w:r>
              <w:t>Normal</w:t>
            </w:r>
          </w:p>
        </w:tc>
        <w:tc>
          <w:tcPr>
            <w:tcW w:w="850" w:type="dxa"/>
            <w:shd w:val="clear" w:color="auto" w:fill="FFFFFF"/>
          </w:tcPr>
          <w:p w14:paraId="367640C0" w14:textId="77777777" w:rsidR="005D72B1" w:rsidRPr="00D7033E" w:rsidRDefault="005D72B1" w:rsidP="00572AB3">
            <w:pPr>
              <w:pStyle w:val="TableCellBody"/>
            </w:pPr>
          </w:p>
        </w:tc>
        <w:tc>
          <w:tcPr>
            <w:tcW w:w="1406" w:type="dxa"/>
            <w:shd w:val="clear" w:color="auto" w:fill="FFFFFF"/>
          </w:tcPr>
          <w:p w14:paraId="719ED386" w14:textId="77777777" w:rsidR="005D72B1" w:rsidRPr="00D7033E" w:rsidRDefault="005D72B1" w:rsidP="00572AB3">
            <w:pPr>
              <w:pStyle w:val="TableCellBody"/>
            </w:pPr>
          </w:p>
        </w:tc>
        <w:tc>
          <w:tcPr>
            <w:tcW w:w="1217" w:type="dxa"/>
            <w:shd w:val="clear" w:color="auto" w:fill="FFFFFF"/>
          </w:tcPr>
          <w:p w14:paraId="7525AA59" w14:textId="77777777" w:rsidR="005D72B1" w:rsidRPr="00D7033E" w:rsidRDefault="005D72B1" w:rsidP="00572AB3">
            <w:pPr>
              <w:pStyle w:val="TableCellBody"/>
            </w:pPr>
          </w:p>
        </w:tc>
        <w:tc>
          <w:tcPr>
            <w:tcW w:w="1439" w:type="dxa"/>
            <w:shd w:val="clear" w:color="auto" w:fill="FFFFFF"/>
          </w:tcPr>
          <w:p w14:paraId="4104FD1C" w14:textId="77777777" w:rsidR="005D72B1" w:rsidRPr="00D7033E" w:rsidRDefault="005D72B1" w:rsidP="00572AB3">
            <w:pPr>
              <w:pStyle w:val="TableCellBody"/>
            </w:pPr>
          </w:p>
        </w:tc>
      </w:tr>
      <w:tr w:rsidR="005D72B1" w:rsidRPr="00D7033E" w14:paraId="1041A1D9" w14:textId="77777777" w:rsidTr="00AA50D0">
        <w:tc>
          <w:tcPr>
            <w:tcW w:w="439" w:type="dxa"/>
            <w:shd w:val="clear" w:color="auto" w:fill="FFFFFF"/>
          </w:tcPr>
          <w:p w14:paraId="78807153" w14:textId="77777777" w:rsidR="005D72B1" w:rsidRPr="00D7033E" w:rsidRDefault="005D72B1" w:rsidP="00572AB3">
            <w:pPr>
              <w:pStyle w:val="TableCellBody"/>
            </w:pPr>
            <w:r>
              <w:t>5</w:t>
            </w:r>
          </w:p>
        </w:tc>
        <w:tc>
          <w:tcPr>
            <w:tcW w:w="3168" w:type="dxa"/>
            <w:shd w:val="clear" w:color="auto" w:fill="FFFFFF"/>
          </w:tcPr>
          <w:p w14:paraId="72887DF4" w14:textId="77777777" w:rsidR="005D72B1" w:rsidRDefault="005D72B1" w:rsidP="005D72B1">
            <w:pPr>
              <w:pStyle w:val="TableCellBody"/>
            </w:pPr>
            <w:r>
              <w:t>Admin::Role Controller</w:t>
            </w:r>
          </w:p>
        </w:tc>
        <w:tc>
          <w:tcPr>
            <w:tcW w:w="1295" w:type="dxa"/>
            <w:shd w:val="clear" w:color="auto" w:fill="FFFFFF"/>
          </w:tcPr>
          <w:p w14:paraId="7954DCC5" w14:textId="77777777" w:rsidR="005D72B1" w:rsidRPr="00D7033E" w:rsidRDefault="005D72B1" w:rsidP="00572AB3">
            <w:pPr>
              <w:pStyle w:val="TableCellBody"/>
            </w:pPr>
            <w:r>
              <w:t>Normal</w:t>
            </w:r>
          </w:p>
        </w:tc>
        <w:tc>
          <w:tcPr>
            <w:tcW w:w="850" w:type="dxa"/>
            <w:shd w:val="clear" w:color="auto" w:fill="FFFFFF"/>
          </w:tcPr>
          <w:p w14:paraId="47A65765" w14:textId="77777777" w:rsidR="005D72B1" w:rsidRPr="00D7033E" w:rsidRDefault="005D72B1" w:rsidP="00572AB3">
            <w:pPr>
              <w:pStyle w:val="TableCellBody"/>
            </w:pPr>
          </w:p>
        </w:tc>
        <w:tc>
          <w:tcPr>
            <w:tcW w:w="1406" w:type="dxa"/>
            <w:shd w:val="clear" w:color="auto" w:fill="FFFFFF"/>
          </w:tcPr>
          <w:p w14:paraId="537391D6" w14:textId="77777777" w:rsidR="005D72B1" w:rsidRPr="00D7033E" w:rsidRDefault="005D72B1" w:rsidP="00572AB3">
            <w:pPr>
              <w:pStyle w:val="TableCellBody"/>
            </w:pPr>
          </w:p>
        </w:tc>
        <w:tc>
          <w:tcPr>
            <w:tcW w:w="1217" w:type="dxa"/>
            <w:shd w:val="clear" w:color="auto" w:fill="FFFFFF"/>
          </w:tcPr>
          <w:p w14:paraId="13AE97E9" w14:textId="77777777" w:rsidR="005D72B1" w:rsidRPr="00D7033E" w:rsidRDefault="005D72B1" w:rsidP="00572AB3">
            <w:pPr>
              <w:pStyle w:val="TableCellBody"/>
            </w:pPr>
          </w:p>
        </w:tc>
        <w:tc>
          <w:tcPr>
            <w:tcW w:w="1439" w:type="dxa"/>
            <w:shd w:val="clear" w:color="auto" w:fill="FFFFFF"/>
          </w:tcPr>
          <w:p w14:paraId="2C067EF7" w14:textId="77777777" w:rsidR="005D72B1" w:rsidRPr="00D7033E" w:rsidRDefault="005D72B1" w:rsidP="00572AB3">
            <w:pPr>
              <w:pStyle w:val="TableCellBody"/>
            </w:pPr>
          </w:p>
        </w:tc>
      </w:tr>
      <w:tr w:rsidR="005D72B1" w:rsidRPr="00D7033E" w14:paraId="64BF2DE5" w14:textId="77777777" w:rsidTr="00AA50D0">
        <w:tc>
          <w:tcPr>
            <w:tcW w:w="439" w:type="dxa"/>
            <w:shd w:val="clear" w:color="auto" w:fill="FFFFFF"/>
          </w:tcPr>
          <w:p w14:paraId="40EACCB0" w14:textId="77777777" w:rsidR="005D72B1" w:rsidRPr="00D7033E" w:rsidRDefault="005D72B1" w:rsidP="00572AB3">
            <w:pPr>
              <w:pStyle w:val="TableCellBody"/>
            </w:pPr>
            <w:r>
              <w:t>6</w:t>
            </w:r>
          </w:p>
        </w:tc>
        <w:tc>
          <w:tcPr>
            <w:tcW w:w="3168" w:type="dxa"/>
            <w:shd w:val="clear" w:color="auto" w:fill="FFFFFF"/>
          </w:tcPr>
          <w:p w14:paraId="0ABB4106" w14:textId="77777777" w:rsidR="005D72B1" w:rsidRDefault="005D72B1" w:rsidP="005D72B1">
            <w:pPr>
              <w:pStyle w:val="TableCellBody"/>
            </w:pPr>
            <w:r>
              <w:t>Admin::</w:t>
            </w:r>
            <w:proofErr w:type="spellStart"/>
            <w:r>
              <w:t>SnVersion</w:t>
            </w:r>
            <w:proofErr w:type="spellEnd"/>
            <w:r>
              <w:t xml:space="preserve"> Controller</w:t>
            </w:r>
          </w:p>
        </w:tc>
        <w:tc>
          <w:tcPr>
            <w:tcW w:w="1295" w:type="dxa"/>
            <w:shd w:val="clear" w:color="auto" w:fill="FFFFFF"/>
          </w:tcPr>
          <w:p w14:paraId="4CBA48CA" w14:textId="77777777" w:rsidR="005D72B1" w:rsidRPr="00D7033E" w:rsidRDefault="005D72B1" w:rsidP="00572AB3">
            <w:pPr>
              <w:pStyle w:val="TableCellBody"/>
            </w:pPr>
            <w:r>
              <w:t>Normal</w:t>
            </w:r>
          </w:p>
        </w:tc>
        <w:tc>
          <w:tcPr>
            <w:tcW w:w="850" w:type="dxa"/>
            <w:shd w:val="clear" w:color="auto" w:fill="FFFFFF"/>
          </w:tcPr>
          <w:p w14:paraId="21873D69" w14:textId="77777777" w:rsidR="005D72B1" w:rsidRPr="00D7033E" w:rsidRDefault="005D72B1" w:rsidP="00572AB3">
            <w:pPr>
              <w:pStyle w:val="TableCellBody"/>
            </w:pPr>
          </w:p>
        </w:tc>
        <w:tc>
          <w:tcPr>
            <w:tcW w:w="1406" w:type="dxa"/>
            <w:shd w:val="clear" w:color="auto" w:fill="FFFFFF"/>
          </w:tcPr>
          <w:p w14:paraId="5C4B9852" w14:textId="77777777" w:rsidR="005D72B1" w:rsidRPr="00D7033E" w:rsidRDefault="005D72B1" w:rsidP="00572AB3">
            <w:pPr>
              <w:pStyle w:val="TableCellBody"/>
            </w:pPr>
          </w:p>
        </w:tc>
        <w:tc>
          <w:tcPr>
            <w:tcW w:w="1217" w:type="dxa"/>
            <w:shd w:val="clear" w:color="auto" w:fill="FFFFFF"/>
          </w:tcPr>
          <w:p w14:paraId="5B1F5DF3" w14:textId="77777777" w:rsidR="005D72B1" w:rsidRPr="00D7033E" w:rsidRDefault="005D72B1" w:rsidP="00572AB3">
            <w:pPr>
              <w:pStyle w:val="TableCellBody"/>
            </w:pPr>
          </w:p>
        </w:tc>
        <w:tc>
          <w:tcPr>
            <w:tcW w:w="1439" w:type="dxa"/>
            <w:shd w:val="clear" w:color="auto" w:fill="FFFFFF"/>
          </w:tcPr>
          <w:p w14:paraId="5D641D26" w14:textId="77777777" w:rsidR="005D72B1" w:rsidRPr="00D7033E" w:rsidRDefault="005D72B1" w:rsidP="00572AB3">
            <w:pPr>
              <w:pStyle w:val="TableCellBody"/>
            </w:pPr>
          </w:p>
        </w:tc>
      </w:tr>
      <w:tr w:rsidR="005D72B1" w:rsidRPr="00D7033E" w14:paraId="3E497A23" w14:textId="77777777" w:rsidTr="00AA50D0">
        <w:tc>
          <w:tcPr>
            <w:tcW w:w="439" w:type="dxa"/>
            <w:shd w:val="clear" w:color="auto" w:fill="FFFFFF"/>
          </w:tcPr>
          <w:p w14:paraId="15508409" w14:textId="77777777" w:rsidR="005D72B1" w:rsidRDefault="005D72B1" w:rsidP="00572AB3">
            <w:pPr>
              <w:pStyle w:val="TableCellBody"/>
            </w:pPr>
            <w:r>
              <w:t>7</w:t>
            </w:r>
          </w:p>
        </w:tc>
        <w:tc>
          <w:tcPr>
            <w:tcW w:w="3168" w:type="dxa"/>
            <w:shd w:val="clear" w:color="auto" w:fill="FFFFFF"/>
          </w:tcPr>
          <w:p w14:paraId="4CE5F894" w14:textId="77777777" w:rsidR="005D72B1" w:rsidRDefault="005D72B1" w:rsidP="00572AB3">
            <w:pPr>
              <w:pStyle w:val="TableCellBody"/>
            </w:pPr>
            <w:r>
              <w:t>Admin::</w:t>
            </w:r>
            <w:proofErr w:type="spellStart"/>
            <w:r>
              <w:t>SnType</w:t>
            </w:r>
            <w:proofErr w:type="spellEnd"/>
            <w:r>
              <w:t xml:space="preserve"> Controller</w:t>
            </w:r>
          </w:p>
        </w:tc>
        <w:tc>
          <w:tcPr>
            <w:tcW w:w="1295" w:type="dxa"/>
            <w:shd w:val="clear" w:color="auto" w:fill="FFFFFF"/>
          </w:tcPr>
          <w:p w14:paraId="2D7E1F28" w14:textId="77777777" w:rsidR="005D72B1" w:rsidRDefault="00E15386" w:rsidP="00572AB3">
            <w:pPr>
              <w:pStyle w:val="TableCellBody"/>
            </w:pPr>
            <w:r>
              <w:t>Normal</w:t>
            </w:r>
          </w:p>
        </w:tc>
        <w:tc>
          <w:tcPr>
            <w:tcW w:w="850" w:type="dxa"/>
            <w:shd w:val="clear" w:color="auto" w:fill="FFFFFF"/>
          </w:tcPr>
          <w:p w14:paraId="5A7E0FC1" w14:textId="77777777" w:rsidR="005D72B1" w:rsidRPr="00D7033E" w:rsidRDefault="005D72B1" w:rsidP="00572AB3">
            <w:pPr>
              <w:pStyle w:val="TableCellBody"/>
            </w:pPr>
          </w:p>
        </w:tc>
        <w:tc>
          <w:tcPr>
            <w:tcW w:w="1406" w:type="dxa"/>
            <w:shd w:val="clear" w:color="auto" w:fill="FFFFFF"/>
          </w:tcPr>
          <w:p w14:paraId="312F513B" w14:textId="77777777" w:rsidR="005D72B1" w:rsidRPr="00D7033E" w:rsidRDefault="005D72B1" w:rsidP="00572AB3">
            <w:pPr>
              <w:pStyle w:val="TableCellBody"/>
            </w:pPr>
          </w:p>
        </w:tc>
        <w:tc>
          <w:tcPr>
            <w:tcW w:w="1217" w:type="dxa"/>
            <w:shd w:val="clear" w:color="auto" w:fill="FFFFFF"/>
          </w:tcPr>
          <w:p w14:paraId="7F4C1068" w14:textId="77777777" w:rsidR="005D72B1" w:rsidRPr="00D7033E" w:rsidRDefault="005D72B1" w:rsidP="00572AB3">
            <w:pPr>
              <w:pStyle w:val="TableCellBody"/>
            </w:pPr>
          </w:p>
        </w:tc>
        <w:tc>
          <w:tcPr>
            <w:tcW w:w="1439" w:type="dxa"/>
            <w:shd w:val="clear" w:color="auto" w:fill="FFFFFF"/>
          </w:tcPr>
          <w:p w14:paraId="241E6D07" w14:textId="77777777" w:rsidR="005D72B1" w:rsidRPr="00D7033E" w:rsidRDefault="005D72B1" w:rsidP="00572AB3">
            <w:pPr>
              <w:pStyle w:val="TableCellBody"/>
            </w:pPr>
          </w:p>
        </w:tc>
      </w:tr>
      <w:tr w:rsidR="005D72B1" w:rsidRPr="00D7033E" w14:paraId="1B69BB36" w14:textId="77777777" w:rsidTr="00AA50D0">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23DF6D54" w14:textId="77777777" w:rsidR="005D72B1" w:rsidRDefault="005D72B1" w:rsidP="00572AB3">
            <w:pPr>
              <w:pStyle w:val="TableCellBody"/>
            </w:pPr>
            <w:r>
              <w:t>8</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14:paraId="4D71F679" w14:textId="77777777" w:rsidR="005D72B1" w:rsidRPr="00E264D7" w:rsidRDefault="005D72B1" w:rsidP="00572AB3">
            <w:pPr>
              <w:rPr>
                <w:rFonts w:cs="Arial"/>
              </w:rPr>
            </w:pPr>
            <w:r>
              <w:t>Admin::Site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28095A53" w14:textId="77777777" w:rsidR="005D72B1" w:rsidRDefault="005D72B1"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09DAD7E1" w14:textId="77777777" w:rsidR="005D72B1" w:rsidRPr="00D7033E" w:rsidRDefault="005D72B1"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2B988F48" w14:textId="77777777" w:rsidR="005D72B1" w:rsidRPr="00D7033E" w:rsidRDefault="005D72B1"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16BD8E02" w14:textId="77777777" w:rsidR="005D72B1" w:rsidRPr="00D7033E" w:rsidRDefault="005D72B1"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00FD95D5" w14:textId="77777777" w:rsidR="005D72B1" w:rsidRPr="00D7033E" w:rsidRDefault="005D72B1" w:rsidP="00572AB3">
            <w:pPr>
              <w:pStyle w:val="TableCellBody"/>
            </w:pPr>
          </w:p>
        </w:tc>
      </w:tr>
      <w:tr w:rsidR="005D72B1" w:rsidRPr="00D7033E" w14:paraId="2BA75F26" w14:textId="77777777" w:rsidTr="00AA50D0">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423FCE40" w14:textId="77777777" w:rsidR="005D72B1" w:rsidRDefault="005D72B1" w:rsidP="00572AB3">
            <w:pPr>
              <w:pStyle w:val="TableCellBody"/>
            </w:pPr>
            <w:r>
              <w:t>9</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14:paraId="24D8451B" w14:textId="77777777" w:rsidR="005D72B1" w:rsidRPr="00E264D7" w:rsidRDefault="005D72B1" w:rsidP="00572AB3">
            <w:pPr>
              <w:rPr>
                <w:rFonts w:cs="Arial"/>
              </w:rPr>
            </w:pPr>
            <w:r>
              <w:rPr>
                <w:rFonts w:cs="Arial"/>
              </w:rPr>
              <w:t>Admin::Study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17DFE27F" w14:textId="77777777" w:rsidR="005D72B1" w:rsidRDefault="005D72B1"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0300D2C5" w14:textId="77777777" w:rsidR="005D72B1" w:rsidRPr="00D7033E" w:rsidRDefault="005D72B1"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51A27E9F" w14:textId="77777777" w:rsidR="005D72B1" w:rsidRPr="00D7033E" w:rsidRDefault="005D72B1"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61E0764C" w14:textId="77777777" w:rsidR="005D72B1" w:rsidRPr="00D7033E" w:rsidRDefault="005D72B1"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7B273EF6" w14:textId="77777777" w:rsidR="005D72B1" w:rsidRPr="00D7033E" w:rsidRDefault="005D72B1" w:rsidP="00572AB3">
            <w:pPr>
              <w:pStyle w:val="TableCellBody"/>
            </w:pPr>
          </w:p>
        </w:tc>
      </w:tr>
      <w:tr w:rsidR="005D72B1" w:rsidRPr="00D7033E" w14:paraId="4E646963" w14:textId="77777777" w:rsidTr="00AA50D0">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4EFA1157" w14:textId="77777777" w:rsidR="005D72B1" w:rsidRDefault="005D72B1" w:rsidP="00572AB3">
            <w:pPr>
              <w:pStyle w:val="TableCellBody"/>
            </w:pPr>
            <w:r>
              <w:t>10</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14:paraId="6A781CF5" w14:textId="77777777" w:rsidR="005D72B1" w:rsidRPr="00E264D7" w:rsidRDefault="005D72B1" w:rsidP="00572AB3">
            <w:pPr>
              <w:rPr>
                <w:rFonts w:cs="Arial"/>
              </w:rPr>
            </w:pPr>
            <w:r>
              <w:rPr>
                <w:rFonts w:cs="Arial"/>
              </w:rPr>
              <w:t>Admin::</w:t>
            </w:r>
            <w:proofErr w:type="spellStart"/>
            <w:r>
              <w:rPr>
                <w:rFonts w:cs="Arial"/>
              </w:rPr>
              <w:t>TrainingDocument</w:t>
            </w:r>
            <w:proofErr w:type="spellEnd"/>
            <w:r>
              <w:rPr>
                <w:rFonts w:cs="Arial"/>
              </w:rPr>
              <w:t xml:space="preserve"> </w:t>
            </w:r>
            <w:r>
              <w:t>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1CFBC17E" w14:textId="77777777" w:rsidR="005D72B1" w:rsidRDefault="005D72B1"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013AB420" w14:textId="77777777" w:rsidR="005D72B1" w:rsidRPr="00D7033E" w:rsidRDefault="005D72B1"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441CEFB0" w14:textId="77777777" w:rsidR="005D72B1" w:rsidRPr="00D7033E" w:rsidRDefault="005D72B1"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25241865" w14:textId="77777777" w:rsidR="005D72B1" w:rsidRPr="00D7033E" w:rsidRDefault="005D72B1"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74C89761" w14:textId="77777777" w:rsidR="005D72B1" w:rsidRPr="00D7033E" w:rsidRDefault="005D72B1" w:rsidP="00572AB3">
            <w:pPr>
              <w:pStyle w:val="TableCellBody"/>
            </w:pPr>
          </w:p>
        </w:tc>
      </w:tr>
    </w:tbl>
    <w:p w14:paraId="7D2BCC42" w14:textId="77777777" w:rsidR="005D72B1" w:rsidRPr="005D72B1" w:rsidRDefault="005D72B1" w:rsidP="005D72B1">
      <w:pPr>
        <w:pStyle w:val="BodyText"/>
        <w:rPr>
          <w:lang w:eastAsia="x-none"/>
        </w:rPr>
      </w:pPr>
    </w:p>
    <w:p w14:paraId="14480341" w14:textId="77777777" w:rsidR="005D3790" w:rsidRDefault="005D3790" w:rsidP="005D3790">
      <w:pPr>
        <w:pStyle w:val="Heading2"/>
        <w:rPr>
          <w:lang w:val="en-US"/>
        </w:rPr>
      </w:pPr>
      <w:r>
        <w:rPr>
          <w:lang w:val="en-US"/>
        </w:rPr>
        <w:lastRenderedPageBreak/>
        <w:t xml:space="preserve">Deployment and Build Script </w:t>
      </w:r>
    </w:p>
    <w:p w14:paraId="29B19115" w14:textId="77777777" w:rsidR="005D3790" w:rsidRPr="009B03F4" w:rsidRDefault="005D3790" w:rsidP="005D3790">
      <w:pPr>
        <w:pStyle w:val="BodyText"/>
        <w:rPr>
          <w:rFonts w:cs="Arial"/>
          <w:lang w:eastAsia="x-none"/>
        </w:rPr>
      </w:pPr>
      <w:r w:rsidRPr="009B03F4">
        <w:rPr>
          <w:rFonts w:cs="Arial"/>
          <w:lang w:eastAsia="x-none"/>
        </w:rPr>
        <w:t>For Deployment script refer Deployment Script document.</w:t>
      </w:r>
    </w:p>
    <w:p w14:paraId="1C179C83" w14:textId="77777777" w:rsidR="005D3790" w:rsidRDefault="005D3790" w:rsidP="005D3790">
      <w:pPr>
        <w:pStyle w:val="BodyText"/>
        <w:rPr>
          <w:rFonts w:cs="Arial"/>
          <w:lang w:eastAsia="x-none"/>
        </w:rPr>
      </w:pPr>
      <w:r w:rsidRPr="009B03F4">
        <w:rPr>
          <w:rFonts w:cs="Arial"/>
          <w:lang w:eastAsia="x-none"/>
        </w:rPr>
        <w:t>For Environment setup &amp; Build script refer Environment &amp; Build Script document.</w:t>
      </w:r>
    </w:p>
    <w:p w14:paraId="50DC04D0" w14:textId="77777777" w:rsidR="005D3790" w:rsidRPr="009B03F4" w:rsidRDefault="005D3790" w:rsidP="005D3790">
      <w:pPr>
        <w:pStyle w:val="BodyText"/>
        <w:rPr>
          <w:rFonts w:cs="Arial"/>
          <w:lang w:eastAsia="x-none"/>
        </w:rPr>
      </w:pPr>
    </w:p>
    <w:p w14:paraId="23B17462" w14:textId="77777777" w:rsidR="005D3790" w:rsidRDefault="005D3790" w:rsidP="005D3790">
      <w:pPr>
        <w:pStyle w:val="BodyText"/>
        <w:rPr>
          <w:lang w:eastAsia="x-none"/>
        </w:rPr>
      </w:pPr>
      <w:r>
        <w:rPr>
          <w:lang w:eastAsia="x-none"/>
        </w:rPr>
        <w:object w:dxaOrig="1550" w:dyaOrig="991" w14:anchorId="2A8B0100">
          <v:shape id="_x0000_i1104" type="#_x0000_t75" style="width:77.5pt;height:49.5pt" o:ole="">
            <v:imagedata r:id="rId177" o:title=""/>
          </v:shape>
          <o:OLEObject Type="Embed" ProgID="Word.Document.8" ShapeID="_x0000_i1104" DrawAspect="Icon" ObjectID="_1450521420" r:id="rId178">
            <o:FieldCodes>\s</o:FieldCodes>
          </o:OLEObject>
        </w:object>
      </w:r>
      <w:r>
        <w:rPr>
          <w:lang w:eastAsia="x-none"/>
        </w:rPr>
        <w:object w:dxaOrig="1550" w:dyaOrig="991" w14:anchorId="31B218DE">
          <v:shape id="_x0000_i1105" type="#_x0000_t75" style="width:77.5pt;height:49.5pt" o:ole="">
            <v:imagedata r:id="rId179" o:title=""/>
          </v:shape>
          <o:OLEObject Type="Embed" ProgID="Word.Document.8" ShapeID="_x0000_i1105" DrawAspect="Icon" ObjectID="_1450521421" r:id="rId180">
            <o:FieldCodes>\s</o:FieldCodes>
          </o:OLEObject>
        </w:object>
      </w:r>
    </w:p>
    <w:p w14:paraId="69CA9EC1" w14:textId="77777777" w:rsidR="005D3790" w:rsidRDefault="005D3790" w:rsidP="005D3790">
      <w:pPr>
        <w:pStyle w:val="Heading2"/>
        <w:rPr>
          <w:lang w:val="en-US"/>
        </w:rPr>
      </w:pPr>
      <w:r>
        <w:rPr>
          <w:lang w:val="en-US"/>
        </w:rPr>
        <w:t>Project Directory Structure</w:t>
      </w:r>
    </w:p>
    <w:p w14:paraId="1D393313" w14:textId="77777777" w:rsidR="005D3790" w:rsidRPr="00D26A23" w:rsidRDefault="005D3790" w:rsidP="005D3790">
      <w:pPr>
        <w:pStyle w:val="BodyText"/>
        <w:rPr>
          <w:lang w:eastAsia="x-none"/>
        </w:rPr>
      </w:pPr>
      <w:r>
        <w:rPr>
          <w:lang w:eastAsia="x-none"/>
        </w:rPr>
        <w:t>Console View</w:t>
      </w:r>
    </w:p>
    <w:p w14:paraId="36691507" w14:textId="77777777" w:rsidR="005D3790" w:rsidRDefault="005D3790" w:rsidP="005D3790">
      <w:pPr>
        <w:pStyle w:val="BodyText"/>
        <w:rPr>
          <w:lang w:eastAsia="x-none"/>
        </w:rPr>
      </w:pPr>
      <w:r>
        <w:rPr>
          <w:noProof/>
        </w:rPr>
        <w:drawing>
          <wp:inline distT="0" distB="0" distL="0" distR="0" wp14:anchorId="1870DB83" wp14:editId="3CA1E26B">
            <wp:extent cx="5943600" cy="4457700"/>
            <wp:effectExtent l="0" t="0" r="0" b="0"/>
            <wp:docPr id="3" name="Picture 3" descr="C:\Users\truptija\Desktop\Di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truptija\Desktop\DirStructur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587F10" w14:textId="77777777" w:rsidR="005D3790" w:rsidRDefault="005D3790" w:rsidP="005D3790">
      <w:pPr>
        <w:pStyle w:val="BodyText"/>
        <w:rPr>
          <w:lang w:eastAsia="x-none"/>
        </w:rPr>
      </w:pPr>
    </w:p>
    <w:p w14:paraId="760F7AA0" w14:textId="77777777" w:rsidR="005D3790" w:rsidRDefault="005D3790" w:rsidP="005D3790">
      <w:pPr>
        <w:pStyle w:val="BodyText"/>
        <w:rPr>
          <w:lang w:eastAsia="x-none"/>
        </w:rPr>
      </w:pPr>
      <w:r>
        <w:rPr>
          <w:lang w:eastAsia="x-none"/>
        </w:rPr>
        <w:t>Folder View</w:t>
      </w:r>
    </w:p>
    <w:p w14:paraId="4AE04908" w14:textId="77777777" w:rsidR="005D3790" w:rsidRPr="00876832" w:rsidRDefault="005D3790" w:rsidP="005D3790">
      <w:pPr>
        <w:pStyle w:val="BodyText"/>
        <w:rPr>
          <w:lang w:eastAsia="x-none"/>
        </w:rPr>
      </w:pPr>
      <w:r>
        <w:rPr>
          <w:noProof/>
        </w:rPr>
        <w:lastRenderedPageBreak/>
        <w:drawing>
          <wp:inline distT="0" distB="0" distL="0" distR="0" wp14:anchorId="2977F4B2" wp14:editId="79F311A0">
            <wp:extent cx="5943600" cy="4457700"/>
            <wp:effectExtent l="0" t="0" r="0" b="0"/>
            <wp:docPr id="19" name="Picture 19" descr="C:\Users\truptija\Desktop\DirStru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truptija\Desktop\DirStructure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5E89F5" w14:textId="77777777" w:rsidR="005D3790" w:rsidRDefault="005D3790" w:rsidP="005D3790">
      <w:pPr>
        <w:pStyle w:val="Heading1"/>
        <w:rPr>
          <w:lang w:val="en-US"/>
        </w:rPr>
      </w:pPr>
      <w:bookmarkStart w:id="57" w:name="_Toc323226053"/>
      <w:r>
        <w:t>Process View</w:t>
      </w:r>
      <w:bookmarkEnd w:id="57"/>
      <w:r>
        <w:rPr>
          <w:lang w:val="en-US"/>
        </w:rPr>
        <w:t xml:space="preserve"> </w:t>
      </w:r>
    </w:p>
    <w:p w14:paraId="5ADF2B82" w14:textId="77777777" w:rsidR="005D3790" w:rsidRPr="003D4641" w:rsidRDefault="005D3790" w:rsidP="005D3790">
      <w:pPr>
        <w:pStyle w:val="BodyText"/>
        <w:rPr>
          <w:color w:val="1F497D" w:themeColor="text2"/>
          <w:lang w:eastAsia="x-none"/>
        </w:rPr>
      </w:pPr>
      <w:r w:rsidRPr="003D4641">
        <w:rPr>
          <w:color w:val="1F497D" w:themeColor="text2"/>
          <w:lang w:eastAsia="x-none"/>
        </w:rPr>
        <w:t>&lt;Yet to fill&gt;</w:t>
      </w:r>
    </w:p>
    <w:p w14:paraId="3E94FA36" w14:textId="77777777" w:rsidR="005D3790" w:rsidRDefault="005D3790" w:rsidP="005D3790">
      <w:pPr>
        <w:pStyle w:val="Heading1"/>
        <w:rPr>
          <w:lang w:val="en-US"/>
        </w:rPr>
      </w:pPr>
      <w:bookmarkStart w:id="58" w:name="_Toc323226054"/>
      <w:r>
        <w:t>Architectural Strategies</w:t>
      </w:r>
      <w:bookmarkEnd w:id="58"/>
    </w:p>
    <w:p w14:paraId="744FB73D" w14:textId="77777777" w:rsidR="005D3790" w:rsidRDefault="005D3790" w:rsidP="005D3790">
      <w:r>
        <w:t>This section describes features or strategies used in designing the architecture of the application. These strategies also provide insight into the key abstractions and mechanisms used in the system architecture. Following are few strategies which can be mentioned in this section:</w:t>
      </w:r>
    </w:p>
    <w:p w14:paraId="3135A642" w14:textId="77777777" w:rsidR="005D3790" w:rsidRPr="00842B99" w:rsidRDefault="005D3790" w:rsidP="005D3790">
      <w:pPr>
        <w:pStyle w:val="BodyText"/>
        <w:rPr>
          <w:lang w:eastAsia="x-none"/>
        </w:rPr>
      </w:pPr>
    </w:p>
    <w:p w14:paraId="7237F8A2" w14:textId="77777777" w:rsidR="005D3790" w:rsidRDefault="005D3790" w:rsidP="005D3790">
      <w:pPr>
        <w:pStyle w:val="Heading2"/>
        <w:rPr>
          <w:lang w:val="en-US"/>
        </w:rPr>
      </w:pPr>
      <w:bookmarkStart w:id="59" w:name="_Toc366233200"/>
      <w:r>
        <w:t>Tools/</w:t>
      </w:r>
      <w:proofErr w:type="spellStart"/>
      <w:r>
        <w:t>RoR</w:t>
      </w:r>
      <w:proofErr w:type="spellEnd"/>
      <w:r>
        <w:t xml:space="preserve"> Frameworks Used</w:t>
      </w:r>
      <w:bookmarkEnd w:id="59"/>
    </w:p>
    <w:p w14:paraId="684A43B4" w14:textId="77777777" w:rsidR="005D3790" w:rsidRDefault="005D3790" w:rsidP="005D3790">
      <w:r>
        <w:t>This section will describe any tools/</w:t>
      </w:r>
      <w:proofErr w:type="spellStart"/>
      <w:r>
        <w:t>RoR</w:t>
      </w:r>
      <w:proofErr w:type="spellEnd"/>
      <w:r>
        <w:t xml:space="preserve"> frameworks to be used in the application.</w:t>
      </w:r>
    </w:p>
    <w:p w14:paraId="04143D1E" w14:textId="77777777" w:rsidR="005D3790" w:rsidRDefault="005D3790" w:rsidP="005D3790">
      <w:pPr>
        <w:pStyle w:val="BulletLevel2"/>
        <w:numPr>
          <w:ilvl w:val="0"/>
          <w:numId w:val="0"/>
        </w:numPr>
        <w:ind w:left="936"/>
      </w:pPr>
    </w:p>
    <w:tbl>
      <w:tblPr>
        <w:tblW w:w="914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99"/>
        <w:gridCol w:w="1602"/>
        <w:gridCol w:w="2289"/>
        <w:gridCol w:w="3354"/>
      </w:tblGrid>
      <w:tr w:rsidR="004F4324" w:rsidRPr="00D7033E" w14:paraId="66CE3E1F" w14:textId="77777777" w:rsidTr="004F4324">
        <w:trPr>
          <w:tblHeader/>
        </w:trPr>
        <w:tc>
          <w:tcPr>
            <w:tcW w:w="1899" w:type="dxa"/>
            <w:shd w:val="clear" w:color="auto" w:fill="D1F0FF"/>
          </w:tcPr>
          <w:p w14:paraId="17794A85" w14:textId="77777777" w:rsidR="004F4324" w:rsidRPr="00D7033E" w:rsidRDefault="004F4324" w:rsidP="00572AB3">
            <w:pPr>
              <w:pStyle w:val="TableHeading"/>
            </w:pPr>
            <w:r>
              <w:t>Framework</w:t>
            </w:r>
          </w:p>
        </w:tc>
        <w:tc>
          <w:tcPr>
            <w:tcW w:w="1602" w:type="dxa"/>
            <w:shd w:val="clear" w:color="auto" w:fill="D1F0FF"/>
          </w:tcPr>
          <w:p w14:paraId="232C80A6" w14:textId="77777777" w:rsidR="004F4324" w:rsidRDefault="004F4324" w:rsidP="004F4324">
            <w:pPr>
              <w:pStyle w:val="TableHeading"/>
              <w:jc w:val="center"/>
            </w:pPr>
            <w:r>
              <w:t>Version</w:t>
            </w:r>
          </w:p>
        </w:tc>
        <w:tc>
          <w:tcPr>
            <w:tcW w:w="2289" w:type="dxa"/>
            <w:shd w:val="clear" w:color="auto" w:fill="D1F0FF"/>
          </w:tcPr>
          <w:p w14:paraId="7D5019D9" w14:textId="77777777" w:rsidR="004F4324" w:rsidRDefault="004F4324" w:rsidP="00572AB3">
            <w:pPr>
              <w:pStyle w:val="TableHeading"/>
            </w:pPr>
            <w:r>
              <w:t>Environment ( Runtime/Testing)</w:t>
            </w:r>
          </w:p>
        </w:tc>
        <w:tc>
          <w:tcPr>
            <w:tcW w:w="3354" w:type="dxa"/>
            <w:shd w:val="clear" w:color="auto" w:fill="D1F0FF"/>
          </w:tcPr>
          <w:p w14:paraId="04FC86DB" w14:textId="77777777" w:rsidR="004F4324" w:rsidRPr="00D7033E" w:rsidRDefault="004F4324" w:rsidP="00572AB3">
            <w:pPr>
              <w:pStyle w:val="TableHeading"/>
            </w:pPr>
            <w:r>
              <w:t>Description</w:t>
            </w:r>
          </w:p>
        </w:tc>
      </w:tr>
      <w:tr w:rsidR="004F4324" w:rsidRPr="00546601" w14:paraId="452A1CC3" w14:textId="77777777" w:rsidTr="004F4324">
        <w:tc>
          <w:tcPr>
            <w:tcW w:w="1899" w:type="dxa"/>
            <w:shd w:val="clear" w:color="auto" w:fill="FFFFFF"/>
          </w:tcPr>
          <w:p w14:paraId="11321ECE" w14:textId="77777777" w:rsidR="004F4324" w:rsidRDefault="004F4324" w:rsidP="00572AB3">
            <w:pPr>
              <w:pStyle w:val="BulletLevel2"/>
              <w:numPr>
                <w:ilvl w:val="0"/>
                <w:numId w:val="0"/>
              </w:numPr>
              <w:ind w:left="576" w:hanging="288"/>
            </w:pPr>
            <w:proofErr w:type="spellStart"/>
            <w:r>
              <w:t>ActiveAdmin</w:t>
            </w:r>
            <w:proofErr w:type="spellEnd"/>
            <w:r>
              <w:t xml:space="preserve"> </w:t>
            </w:r>
          </w:p>
          <w:p w14:paraId="4AD47BC2" w14:textId="77777777" w:rsidR="004F4324" w:rsidRPr="00546601" w:rsidRDefault="004F4324" w:rsidP="00572AB3">
            <w:pPr>
              <w:rPr>
                <w:rFonts w:cs="Arial"/>
              </w:rPr>
            </w:pPr>
          </w:p>
        </w:tc>
        <w:tc>
          <w:tcPr>
            <w:tcW w:w="1602" w:type="dxa"/>
            <w:shd w:val="clear" w:color="auto" w:fill="FFFFFF"/>
          </w:tcPr>
          <w:p w14:paraId="549CA0C9" w14:textId="77777777" w:rsidR="004F4324" w:rsidRDefault="004F4324" w:rsidP="00572AB3">
            <w:pPr>
              <w:rPr>
                <w:rFonts w:cs="Arial"/>
              </w:rPr>
            </w:pPr>
            <w:r>
              <w:rPr>
                <w:rFonts w:cs="Arial"/>
              </w:rPr>
              <w:lastRenderedPageBreak/>
              <w:t>&gt;=0.4.2</w:t>
            </w:r>
          </w:p>
        </w:tc>
        <w:tc>
          <w:tcPr>
            <w:tcW w:w="2289" w:type="dxa"/>
            <w:shd w:val="clear" w:color="auto" w:fill="FFFFFF"/>
          </w:tcPr>
          <w:p w14:paraId="17D11AA9" w14:textId="77777777" w:rsidR="004F4324" w:rsidRDefault="004F4324" w:rsidP="00572AB3">
            <w:pPr>
              <w:rPr>
                <w:rFonts w:cs="Arial"/>
              </w:rPr>
            </w:pPr>
            <w:r>
              <w:rPr>
                <w:rFonts w:cs="Arial"/>
              </w:rPr>
              <w:t>Runtime</w:t>
            </w:r>
          </w:p>
        </w:tc>
        <w:tc>
          <w:tcPr>
            <w:tcW w:w="3354" w:type="dxa"/>
            <w:shd w:val="clear" w:color="auto" w:fill="FFFFFF"/>
          </w:tcPr>
          <w:p w14:paraId="4BF87E7D" w14:textId="77777777" w:rsidR="004F4324" w:rsidRDefault="004F4324" w:rsidP="00572AB3">
            <w:pPr>
              <w:pStyle w:val="BulletLevel2"/>
              <w:numPr>
                <w:ilvl w:val="0"/>
                <w:numId w:val="0"/>
              </w:numPr>
              <w:ind w:left="288"/>
            </w:pPr>
            <w:proofErr w:type="spellStart"/>
            <w:r>
              <w:t>ActiveAdmin</w:t>
            </w:r>
            <w:proofErr w:type="spellEnd"/>
            <w:r>
              <w:t xml:space="preserve"> is the </w:t>
            </w:r>
            <w:r>
              <w:lastRenderedPageBreak/>
              <w:t>administration framework for business critical Ruby on Rails applications. It is used for generating administration style interfaces. It abstracts common business application patterns to make it simple for developers implement beautiful and elegant interfaces with very little effort. Allow developers to customize every nook and cranny of the interface easily.</w:t>
            </w:r>
          </w:p>
          <w:p w14:paraId="17196AFD" w14:textId="77777777" w:rsidR="004F4324" w:rsidRPr="00546601" w:rsidRDefault="004F4324" w:rsidP="00572AB3">
            <w:pPr>
              <w:rPr>
                <w:rFonts w:cs="Arial"/>
              </w:rPr>
            </w:pPr>
          </w:p>
        </w:tc>
      </w:tr>
      <w:tr w:rsidR="004F4324" w:rsidRPr="00546601" w14:paraId="0F145C37" w14:textId="77777777" w:rsidTr="004F4324">
        <w:tc>
          <w:tcPr>
            <w:tcW w:w="1899" w:type="dxa"/>
            <w:shd w:val="clear" w:color="auto" w:fill="FFFFFF"/>
          </w:tcPr>
          <w:p w14:paraId="7B9E4F29" w14:textId="77777777" w:rsidR="004F4324" w:rsidRPr="000C188F" w:rsidRDefault="004F4324" w:rsidP="00572AB3">
            <w:pPr>
              <w:pStyle w:val="BulletLevel2"/>
              <w:numPr>
                <w:ilvl w:val="0"/>
                <w:numId w:val="0"/>
              </w:numPr>
              <w:ind w:left="576" w:hanging="288"/>
              <w:rPr>
                <w:rFonts w:cs="Arial"/>
                <w:color w:val="000000"/>
              </w:rPr>
            </w:pPr>
            <w:proofErr w:type="spellStart"/>
            <w:r w:rsidRPr="000C188F">
              <w:rPr>
                <w:rFonts w:cs="Arial"/>
                <w:color w:val="000000"/>
              </w:rPr>
              <w:lastRenderedPageBreak/>
              <w:t>Jquery</w:t>
            </w:r>
            <w:proofErr w:type="spellEnd"/>
            <w:r w:rsidRPr="000C188F">
              <w:rPr>
                <w:rFonts w:cs="Arial"/>
                <w:color w:val="000000"/>
              </w:rPr>
              <w:t xml:space="preserve"> </w:t>
            </w:r>
          </w:p>
          <w:p w14:paraId="034FCE6F" w14:textId="77777777" w:rsidR="004F4324" w:rsidRDefault="004F4324" w:rsidP="00572AB3">
            <w:pPr>
              <w:pStyle w:val="BulletLevel2"/>
              <w:numPr>
                <w:ilvl w:val="0"/>
                <w:numId w:val="0"/>
              </w:numPr>
              <w:ind w:left="576" w:hanging="288"/>
            </w:pPr>
          </w:p>
        </w:tc>
        <w:tc>
          <w:tcPr>
            <w:tcW w:w="1602" w:type="dxa"/>
            <w:shd w:val="clear" w:color="auto" w:fill="FFFFFF"/>
          </w:tcPr>
          <w:p w14:paraId="27AF3997" w14:textId="77777777" w:rsidR="004F4324" w:rsidRPr="00E87A93" w:rsidRDefault="00E87A93" w:rsidP="00E87A93">
            <w:pPr>
              <w:rPr>
                <w:rFonts w:cs="Arial"/>
              </w:rPr>
            </w:pPr>
            <w:r>
              <w:rPr>
                <w:rFonts w:cs="Arial"/>
              </w:rPr>
              <w:t>&gt;</w:t>
            </w:r>
            <w:r w:rsidRPr="00E87A93">
              <w:rPr>
                <w:rFonts w:cs="Arial"/>
              </w:rPr>
              <w:t>= 2.0</w:t>
            </w:r>
          </w:p>
        </w:tc>
        <w:tc>
          <w:tcPr>
            <w:tcW w:w="2289" w:type="dxa"/>
            <w:shd w:val="clear" w:color="auto" w:fill="FFFFFF"/>
          </w:tcPr>
          <w:p w14:paraId="0841115B" w14:textId="77777777" w:rsidR="004F4324" w:rsidRDefault="004F4324" w:rsidP="00572AB3">
            <w:pPr>
              <w:rPr>
                <w:rFonts w:cs="Arial"/>
              </w:rPr>
            </w:pPr>
            <w:r>
              <w:rPr>
                <w:rFonts w:cs="Arial"/>
              </w:rPr>
              <w:t>Runtime</w:t>
            </w:r>
          </w:p>
        </w:tc>
        <w:tc>
          <w:tcPr>
            <w:tcW w:w="3354" w:type="dxa"/>
            <w:tcBorders>
              <w:bottom w:val="single" w:sz="4" w:space="0" w:color="000000"/>
            </w:tcBorders>
            <w:shd w:val="clear" w:color="auto" w:fill="FFFFFF"/>
          </w:tcPr>
          <w:p w14:paraId="43437CB7" w14:textId="77777777" w:rsidR="004F4324" w:rsidRDefault="004F4324" w:rsidP="00572AB3">
            <w:pPr>
              <w:pStyle w:val="BulletLevel2"/>
              <w:numPr>
                <w:ilvl w:val="0"/>
                <w:numId w:val="0"/>
              </w:numPr>
              <w:ind w:left="288"/>
            </w:pPr>
            <w:proofErr w:type="gramStart"/>
            <w:r w:rsidRPr="000C188F">
              <w:rPr>
                <w:rFonts w:cs="Arial"/>
                <w:color w:val="000000"/>
                <w:shd w:val="clear" w:color="auto" w:fill="FFFFFF"/>
              </w:rPr>
              <w:t>jQuery</w:t>
            </w:r>
            <w:proofErr w:type="gramEnd"/>
            <w:r w:rsidRPr="000C188F">
              <w:rPr>
                <w:rFonts w:cs="Arial"/>
                <w:color w:val="000000"/>
                <w:shd w:val="clear" w:color="auto" w:fill="FFFFFF"/>
              </w:rPr>
              <w:t xml:space="preserve"> is a fast, small, and feature-rich JavaScript framework.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tc>
      </w:tr>
      <w:tr w:rsidR="004F4324" w:rsidRPr="00546601" w14:paraId="3AFEC6A4" w14:textId="77777777" w:rsidTr="004F4324">
        <w:tc>
          <w:tcPr>
            <w:tcW w:w="1899" w:type="dxa"/>
            <w:shd w:val="clear" w:color="auto" w:fill="FFFFFF"/>
          </w:tcPr>
          <w:p w14:paraId="1B225464" w14:textId="77777777" w:rsidR="004F4324" w:rsidRDefault="004F4324" w:rsidP="00572AB3">
            <w:pPr>
              <w:pStyle w:val="BulletLevel2"/>
              <w:numPr>
                <w:ilvl w:val="0"/>
                <w:numId w:val="0"/>
              </w:numPr>
              <w:ind w:left="576" w:hanging="288"/>
            </w:pPr>
            <w:r>
              <w:t>Capistrano</w:t>
            </w:r>
          </w:p>
        </w:tc>
        <w:tc>
          <w:tcPr>
            <w:tcW w:w="1602" w:type="dxa"/>
            <w:shd w:val="clear" w:color="auto" w:fill="FFFFFF"/>
          </w:tcPr>
          <w:p w14:paraId="0F0C52D4" w14:textId="77777777" w:rsidR="004F4324" w:rsidRDefault="00C12479" w:rsidP="00572AB3">
            <w:pPr>
              <w:rPr>
                <w:rFonts w:cs="Arial"/>
              </w:rPr>
            </w:pPr>
            <w:r>
              <w:rPr>
                <w:rFonts w:cs="Arial"/>
              </w:rPr>
              <w:t>3.0.0</w:t>
            </w:r>
          </w:p>
        </w:tc>
        <w:tc>
          <w:tcPr>
            <w:tcW w:w="2289" w:type="dxa"/>
            <w:shd w:val="clear" w:color="auto" w:fill="FFFFFF"/>
          </w:tcPr>
          <w:p w14:paraId="66D241F7" w14:textId="77777777" w:rsidR="004F4324" w:rsidRDefault="004F4324" w:rsidP="00572AB3">
            <w:pPr>
              <w:rPr>
                <w:rFonts w:cs="Arial"/>
              </w:rPr>
            </w:pPr>
            <w:r>
              <w:rPr>
                <w:rFonts w:cs="Arial"/>
              </w:rPr>
              <w:t>Runtime</w:t>
            </w:r>
          </w:p>
        </w:tc>
        <w:tc>
          <w:tcPr>
            <w:tcW w:w="3354" w:type="dxa"/>
            <w:tcBorders>
              <w:bottom w:val="single" w:sz="4" w:space="0" w:color="auto"/>
            </w:tcBorders>
            <w:shd w:val="clear" w:color="auto" w:fill="FFFFFF"/>
          </w:tcPr>
          <w:p w14:paraId="2B398E5A" w14:textId="77777777" w:rsidR="004F4324" w:rsidRPr="007255FA" w:rsidRDefault="004F4324" w:rsidP="00572AB3">
            <w:pPr>
              <w:shd w:val="clear" w:color="auto" w:fill="FFFFFF"/>
              <w:spacing w:line="240" w:lineRule="auto"/>
              <w:rPr>
                <w:rFonts w:eastAsia="Times New Roman" w:cs="Arial"/>
                <w:color w:val="1C1B39"/>
              </w:rPr>
            </w:pPr>
            <w:r>
              <w:t xml:space="preserve">Capistrano is a remote server automation       tool. </w:t>
            </w:r>
            <w:r w:rsidRPr="000C188F">
              <w:rPr>
                <w:rFonts w:cs="Arial"/>
                <w:color w:val="000000"/>
                <w:shd w:val="clear" w:color="auto" w:fill="FFFFFF"/>
              </w:rPr>
              <w:t xml:space="preserve">It supports the scripting and execution of arbitrary tasks, and includes a set of sane-default deployment workflows. </w:t>
            </w:r>
            <w:r w:rsidRPr="000C188F">
              <w:rPr>
                <w:rFonts w:eastAsia="Times New Roman" w:cs="Arial"/>
                <w:color w:val="000000"/>
              </w:rPr>
              <w:t>It reliably deploy web application to any number of machines simultaneously, in sequence or as a rolling set.</w:t>
            </w:r>
          </w:p>
          <w:p w14:paraId="5A16E291" w14:textId="77777777" w:rsidR="004F4324" w:rsidRDefault="004F4324" w:rsidP="00572AB3">
            <w:pPr>
              <w:pStyle w:val="BulletLevel2"/>
              <w:numPr>
                <w:ilvl w:val="0"/>
                <w:numId w:val="0"/>
              </w:numPr>
              <w:ind w:left="288"/>
            </w:pPr>
          </w:p>
        </w:tc>
      </w:tr>
      <w:tr w:rsidR="004F4324" w:rsidRPr="00546601" w14:paraId="1866BB7A" w14:textId="77777777" w:rsidTr="004F4324">
        <w:tc>
          <w:tcPr>
            <w:tcW w:w="1899" w:type="dxa"/>
            <w:shd w:val="clear" w:color="auto" w:fill="FFFFFF"/>
          </w:tcPr>
          <w:p w14:paraId="5B1765FB" w14:textId="77777777" w:rsidR="004F4324" w:rsidRDefault="004F4324" w:rsidP="00572AB3">
            <w:pPr>
              <w:pStyle w:val="BulletLevel2"/>
              <w:numPr>
                <w:ilvl w:val="0"/>
                <w:numId w:val="0"/>
              </w:numPr>
              <w:ind w:left="576" w:hanging="288"/>
            </w:pPr>
            <w:r>
              <w:t xml:space="preserve">Capybara </w:t>
            </w:r>
          </w:p>
          <w:p w14:paraId="2BB0374F" w14:textId="77777777" w:rsidR="004F4324" w:rsidRDefault="004F4324" w:rsidP="00572AB3">
            <w:pPr>
              <w:pStyle w:val="BulletLevel2"/>
              <w:numPr>
                <w:ilvl w:val="0"/>
                <w:numId w:val="0"/>
              </w:numPr>
              <w:ind w:left="720"/>
            </w:pPr>
          </w:p>
        </w:tc>
        <w:tc>
          <w:tcPr>
            <w:tcW w:w="1602" w:type="dxa"/>
            <w:shd w:val="clear" w:color="auto" w:fill="FFFFFF"/>
          </w:tcPr>
          <w:p w14:paraId="2246A579" w14:textId="77777777" w:rsidR="004F4324" w:rsidRPr="007B36D1" w:rsidRDefault="007B36D1" w:rsidP="007B36D1">
            <w:pPr>
              <w:rPr>
                <w:rFonts w:cs="Arial"/>
              </w:rPr>
            </w:pPr>
            <w:r>
              <w:rPr>
                <w:rFonts w:cs="Arial"/>
              </w:rPr>
              <w:t>&gt;=1.1.4</w:t>
            </w:r>
          </w:p>
        </w:tc>
        <w:tc>
          <w:tcPr>
            <w:tcW w:w="2289" w:type="dxa"/>
            <w:shd w:val="clear" w:color="auto" w:fill="FFFFFF"/>
          </w:tcPr>
          <w:p w14:paraId="0B46C949" w14:textId="77777777" w:rsidR="004F4324" w:rsidRDefault="004F4324" w:rsidP="00572AB3">
            <w:pPr>
              <w:rPr>
                <w:rFonts w:cs="Arial"/>
              </w:rPr>
            </w:pPr>
            <w:r>
              <w:rPr>
                <w:rFonts w:cs="Arial"/>
              </w:rPr>
              <w:t>Testing</w:t>
            </w:r>
          </w:p>
        </w:tc>
        <w:tc>
          <w:tcPr>
            <w:tcW w:w="3354" w:type="dxa"/>
            <w:tcBorders>
              <w:top w:val="single" w:sz="4" w:space="0" w:color="auto"/>
            </w:tcBorders>
            <w:shd w:val="clear" w:color="auto" w:fill="FFFFFF"/>
          </w:tcPr>
          <w:p w14:paraId="35A49D15" w14:textId="77777777" w:rsidR="004F4324" w:rsidRPr="000C188F" w:rsidRDefault="004F4324" w:rsidP="00572AB3">
            <w:pPr>
              <w:pStyle w:val="BulletLevel2"/>
              <w:numPr>
                <w:ilvl w:val="0"/>
                <w:numId w:val="0"/>
              </w:numPr>
              <w:ind w:left="288"/>
              <w:jc w:val="both"/>
              <w:rPr>
                <w:rFonts w:cs="Arial"/>
                <w:color w:val="000000"/>
                <w:shd w:val="clear" w:color="auto" w:fill="FFFFFF"/>
              </w:rPr>
            </w:pPr>
            <w:r>
              <w:t>Capybara is acceptance test framework for rack based web applications</w:t>
            </w:r>
            <w:r w:rsidRPr="00426F2C">
              <w:rPr>
                <w:rFonts w:cs="Arial"/>
              </w:rPr>
              <w:t xml:space="preserve">. </w:t>
            </w:r>
            <w:r w:rsidRPr="000C188F">
              <w:rPr>
                <w:rFonts w:cs="Arial"/>
                <w:color w:val="000000"/>
                <w:shd w:val="clear" w:color="auto" w:fill="FFFFFF"/>
              </w:rPr>
              <w:t xml:space="preserve">Capybara helps you test web applications by simulating how a real user would interact with your app. It </w:t>
            </w:r>
            <w:r w:rsidRPr="000C188F">
              <w:rPr>
                <w:rFonts w:cs="Arial"/>
                <w:color w:val="000000"/>
                <w:shd w:val="clear" w:color="auto" w:fill="FFFFFF"/>
              </w:rPr>
              <w:lastRenderedPageBreak/>
              <w:t>is agnostic about the driver running your tests and comes with Rack::Test and Selenium support built in.</w:t>
            </w:r>
            <w:r>
              <w:rPr>
                <w:rFonts w:ascii="Helvetica" w:hAnsi="Helvetica" w:cs="Helvetica"/>
                <w:color w:val="333333"/>
                <w:sz w:val="23"/>
                <w:szCs w:val="23"/>
                <w:shd w:val="clear" w:color="auto" w:fill="FFFFFF"/>
              </w:rPr>
              <w:t xml:space="preserve"> </w:t>
            </w:r>
            <w:proofErr w:type="spellStart"/>
            <w:r w:rsidRPr="000C188F">
              <w:rPr>
                <w:rFonts w:cs="Arial"/>
                <w:color w:val="000000"/>
                <w:shd w:val="clear" w:color="auto" w:fill="FFFFFF"/>
              </w:rPr>
              <w:t>WebKit</w:t>
            </w:r>
            <w:proofErr w:type="spellEnd"/>
            <w:r w:rsidRPr="000C188F">
              <w:rPr>
                <w:rFonts w:cs="Arial"/>
                <w:color w:val="000000"/>
                <w:shd w:val="clear" w:color="auto" w:fill="FFFFFF"/>
              </w:rPr>
              <w:t xml:space="preserve"> is also supported through an external gem.</w:t>
            </w:r>
          </w:p>
          <w:p w14:paraId="072B04E0" w14:textId="77777777" w:rsidR="004F4324" w:rsidRDefault="004F4324" w:rsidP="00572AB3">
            <w:pPr>
              <w:pStyle w:val="BulletLevel2"/>
              <w:numPr>
                <w:ilvl w:val="0"/>
                <w:numId w:val="0"/>
              </w:numPr>
              <w:ind w:left="288"/>
            </w:pPr>
          </w:p>
        </w:tc>
      </w:tr>
      <w:tr w:rsidR="004F4324" w:rsidRPr="00546601" w14:paraId="278D4199" w14:textId="77777777" w:rsidTr="004F4324">
        <w:tc>
          <w:tcPr>
            <w:tcW w:w="1899" w:type="dxa"/>
            <w:shd w:val="clear" w:color="auto" w:fill="FFFFFF"/>
          </w:tcPr>
          <w:p w14:paraId="3832F057" w14:textId="77777777" w:rsidR="004F4324" w:rsidRDefault="004F4324" w:rsidP="00572AB3">
            <w:pPr>
              <w:pStyle w:val="BulletLevel2"/>
              <w:numPr>
                <w:ilvl w:val="0"/>
                <w:numId w:val="0"/>
              </w:numPr>
              <w:ind w:left="576" w:hanging="288"/>
            </w:pPr>
            <w:r>
              <w:lastRenderedPageBreak/>
              <w:t>Cucumber</w:t>
            </w:r>
          </w:p>
          <w:p w14:paraId="153B1C37" w14:textId="77777777" w:rsidR="004F4324" w:rsidRDefault="004F4324" w:rsidP="00572AB3">
            <w:pPr>
              <w:pStyle w:val="BulletLevel2"/>
              <w:numPr>
                <w:ilvl w:val="0"/>
                <w:numId w:val="0"/>
              </w:numPr>
              <w:ind w:left="720"/>
            </w:pPr>
          </w:p>
        </w:tc>
        <w:tc>
          <w:tcPr>
            <w:tcW w:w="1602" w:type="dxa"/>
            <w:shd w:val="clear" w:color="auto" w:fill="FFFFFF"/>
          </w:tcPr>
          <w:p w14:paraId="17B61EF5" w14:textId="77777777" w:rsidR="004F4324" w:rsidRDefault="00A7552A" w:rsidP="00572AB3">
            <w:pPr>
              <w:rPr>
                <w:rFonts w:cs="Arial"/>
              </w:rPr>
            </w:pPr>
            <w:r>
              <w:rPr>
                <w:rFonts w:cs="Arial"/>
              </w:rPr>
              <w:t>&gt;=1.3.8</w:t>
            </w:r>
          </w:p>
        </w:tc>
        <w:tc>
          <w:tcPr>
            <w:tcW w:w="2289" w:type="dxa"/>
            <w:shd w:val="clear" w:color="auto" w:fill="FFFFFF"/>
          </w:tcPr>
          <w:p w14:paraId="40CE6097" w14:textId="77777777" w:rsidR="004F4324" w:rsidRDefault="004F4324" w:rsidP="00572AB3">
            <w:pPr>
              <w:rPr>
                <w:rFonts w:cs="Arial"/>
              </w:rPr>
            </w:pPr>
            <w:r>
              <w:rPr>
                <w:rFonts w:cs="Arial"/>
              </w:rPr>
              <w:t>Testing</w:t>
            </w:r>
          </w:p>
        </w:tc>
        <w:tc>
          <w:tcPr>
            <w:tcW w:w="3354" w:type="dxa"/>
            <w:shd w:val="clear" w:color="auto" w:fill="FFFFFF"/>
          </w:tcPr>
          <w:p w14:paraId="485C548D" w14:textId="77777777" w:rsidR="004F4324" w:rsidRDefault="004F4324" w:rsidP="00572AB3">
            <w:pPr>
              <w:pStyle w:val="BulletLevel2"/>
              <w:numPr>
                <w:ilvl w:val="0"/>
                <w:numId w:val="0"/>
              </w:numPr>
              <w:ind w:left="288"/>
            </w:pPr>
            <w:r>
              <w:t>Cucumber is Behavior Driven Development framework. Cucumber lets software development teams describe how software should behave in plain text. The text is written in a business readable domain specific language and serves as documentation, automated tests and development-id, all rolled into one format.</w:t>
            </w:r>
          </w:p>
          <w:p w14:paraId="19247AF1" w14:textId="77777777" w:rsidR="004F4324" w:rsidRDefault="004F4324" w:rsidP="00572AB3">
            <w:pPr>
              <w:pStyle w:val="BulletLevel2"/>
              <w:numPr>
                <w:ilvl w:val="0"/>
                <w:numId w:val="0"/>
              </w:numPr>
              <w:ind w:left="288"/>
            </w:pPr>
          </w:p>
        </w:tc>
      </w:tr>
      <w:tr w:rsidR="004F4324" w:rsidRPr="00546601" w14:paraId="063F3440" w14:textId="77777777" w:rsidTr="004F4324">
        <w:tc>
          <w:tcPr>
            <w:tcW w:w="1899" w:type="dxa"/>
            <w:shd w:val="clear" w:color="auto" w:fill="FFFFFF"/>
          </w:tcPr>
          <w:p w14:paraId="711A6072" w14:textId="77777777" w:rsidR="004F4324" w:rsidRDefault="004F4324" w:rsidP="00572AB3">
            <w:pPr>
              <w:pStyle w:val="BulletLevel2"/>
              <w:numPr>
                <w:ilvl w:val="0"/>
                <w:numId w:val="0"/>
              </w:numPr>
              <w:ind w:left="576" w:hanging="288"/>
            </w:pPr>
            <w:proofErr w:type="spellStart"/>
            <w:r>
              <w:t>Shulda</w:t>
            </w:r>
            <w:proofErr w:type="spellEnd"/>
          </w:p>
          <w:p w14:paraId="1BF2FBC3" w14:textId="77777777" w:rsidR="004F4324" w:rsidRDefault="004F4324" w:rsidP="00572AB3">
            <w:pPr>
              <w:pStyle w:val="BulletLevel2"/>
              <w:numPr>
                <w:ilvl w:val="0"/>
                <w:numId w:val="0"/>
              </w:numPr>
              <w:ind w:left="576" w:hanging="288"/>
            </w:pPr>
          </w:p>
        </w:tc>
        <w:tc>
          <w:tcPr>
            <w:tcW w:w="1602" w:type="dxa"/>
            <w:shd w:val="clear" w:color="auto" w:fill="FFFFFF"/>
          </w:tcPr>
          <w:p w14:paraId="53B1358A" w14:textId="77777777" w:rsidR="004F4324" w:rsidRDefault="00881D19" w:rsidP="00572AB3">
            <w:pPr>
              <w:rPr>
                <w:rFonts w:cs="Arial"/>
              </w:rPr>
            </w:pPr>
            <w:r>
              <w:rPr>
                <w:rFonts w:cs="Arial"/>
              </w:rPr>
              <w:t>&gt;=2.4.0</w:t>
            </w:r>
          </w:p>
        </w:tc>
        <w:tc>
          <w:tcPr>
            <w:tcW w:w="2289" w:type="dxa"/>
            <w:shd w:val="clear" w:color="auto" w:fill="FFFFFF"/>
          </w:tcPr>
          <w:p w14:paraId="505FD6D5" w14:textId="77777777" w:rsidR="004F4324" w:rsidRDefault="004F4324" w:rsidP="00572AB3">
            <w:pPr>
              <w:rPr>
                <w:rFonts w:cs="Arial"/>
              </w:rPr>
            </w:pPr>
            <w:r>
              <w:rPr>
                <w:rFonts w:cs="Arial"/>
              </w:rPr>
              <w:t>Testing</w:t>
            </w:r>
          </w:p>
        </w:tc>
        <w:tc>
          <w:tcPr>
            <w:tcW w:w="3354" w:type="dxa"/>
            <w:shd w:val="clear" w:color="auto" w:fill="FFFFFF"/>
          </w:tcPr>
          <w:p w14:paraId="07C19235" w14:textId="77777777" w:rsidR="004F4324" w:rsidRPr="000C188F" w:rsidRDefault="004F4324" w:rsidP="00572AB3">
            <w:pPr>
              <w:pStyle w:val="BulletLevel2"/>
              <w:numPr>
                <w:ilvl w:val="0"/>
                <w:numId w:val="0"/>
              </w:numPr>
              <w:ind w:left="288"/>
              <w:rPr>
                <w:rFonts w:cs="Arial"/>
                <w:color w:val="000000"/>
              </w:rPr>
            </w:pPr>
            <w:proofErr w:type="spellStart"/>
            <w:r w:rsidRPr="000C188F">
              <w:rPr>
                <w:rFonts w:cs="Arial"/>
                <w:color w:val="000000"/>
              </w:rPr>
              <w:t>Shulda</w:t>
            </w:r>
            <w:proofErr w:type="spellEnd"/>
            <w:r w:rsidRPr="000C188F">
              <w:rPr>
                <w:rFonts w:cs="Arial"/>
                <w:color w:val="000000"/>
              </w:rPr>
              <w:t xml:space="preserve"> make tests easy </w:t>
            </w:r>
            <w:proofErr w:type="spellStart"/>
            <w:r w:rsidRPr="000C188F">
              <w:rPr>
                <w:rFonts w:cs="Arial"/>
                <w:color w:val="000000"/>
              </w:rPr>
              <w:t>shoulda</w:t>
            </w:r>
            <w:proofErr w:type="spellEnd"/>
            <w:r w:rsidRPr="000C188F">
              <w:rPr>
                <w:rFonts w:cs="Arial"/>
                <w:color w:val="000000"/>
              </w:rPr>
              <w:t xml:space="preserve">-context and </w:t>
            </w:r>
            <w:proofErr w:type="spellStart"/>
            <w:r w:rsidRPr="000C188F">
              <w:rPr>
                <w:rFonts w:cs="Arial"/>
                <w:color w:val="000000"/>
              </w:rPr>
              <w:t>shulda</w:t>
            </w:r>
            <w:proofErr w:type="spellEnd"/>
            <w:r w:rsidRPr="000C188F">
              <w:rPr>
                <w:rFonts w:cs="Arial"/>
                <w:color w:val="000000"/>
              </w:rPr>
              <w:t xml:space="preserve">-matchers. </w:t>
            </w:r>
            <w:proofErr w:type="spellStart"/>
            <w:r w:rsidRPr="000C188F">
              <w:rPr>
                <w:rFonts w:cs="Arial"/>
                <w:color w:val="000000"/>
              </w:rPr>
              <w:t>Shoulda's</w:t>
            </w:r>
            <w:proofErr w:type="spellEnd"/>
            <w:r w:rsidRPr="000C188F">
              <w:rPr>
                <w:rFonts w:cs="Arial"/>
                <w:color w:val="000000"/>
              </w:rPr>
              <w:t xml:space="preserve"> contexts make it easy to write understandable and maintainable tests for Test::Unit. It's fully compatible with your existing tests in Test::Unit, and requires no retooling to use. </w:t>
            </w:r>
          </w:p>
          <w:p w14:paraId="2812B327" w14:textId="77777777" w:rsidR="004F4324" w:rsidRDefault="004F4324" w:rsidP="00572AB3">
            <w:pPr>
              <w:pStyle w:val="BulletLevel2"/>
              <w:numPr>
                <w:ilvl w:val="0"/>
                <w:numId w:val="0"/>
              </w:numPr>
              <w:ind w:left="288"/>
              <w:rPr>
                <w:rFonts w:cs="Arial"/>
                <w:color w:val="000000"/>
              </w:rPr>
            </w:pPr>
            <w:proofErr w:type="spellStart"/>
            <w:proofErr w:type="gramStart"/>
            <w:r w:rsidRPr="000C188F">
              <w:rPr>
                <w:rFonts w:cs="Arial"/>
                <w:color w:val="000000"/>
              </w:rPr>
              <w:t>shoulda</w:t>
            </w:r>
            <w:proofErr w:type="spellEnd"/>
            <w:r w:rsidRPr="000C188F">
              <w:rPr>
                <w:rFonts w:cs="Arial"/>
                <w:color w:val="000000"/>
              </w:rPr>
              <w:t>-matchers</w:t>
            </w:r>
            <w:proofErr w:type="gramEnd"/>
            <w:r w:rsidRPr="000C188F">
              <w:rPr>
                <w:rFonts w:cs="Arial"/>
                <w:color w:val="000000"/>
              </w:rPr>
              <w:t xml:space="preserve"> provides Test::Unit- and </w:t>
            </w:r>
            <w:proofErr w:type="spellStart"/>
            <w:r w:rsidRPr="000C188F">
              <w:rPr>
                <w:rFonts w:cs="Arial"/>
                <w:color w:val="000000"/>
              </w:rPr>
              <w:t>RSpec</w:t>
            </w:r>
            <w:proofErr w:type="spellEnd"/>
            <w:r w:rsidRPr="000C188F">
              <w:rPr>
                <w:rFonts w:cs="Arial"/>
                <w:color w:val="000000"/>
              </w:rPr>
              <w:t>-compatible one-liners that test common Rails functionality. These tests would otherwise be much longer, more complex, and error-prone.</w:t>
            </w:r>
          </w:p>
          <w:p w14:paraId="706FA5F9" w14:textId="77777777" w:rsidR="004F4324" w:rsidRDefault="004F4324" w:rsidP="00572AB3">
            <w:pPr>
              <w:pStyle w:val="BulletLevel2"/>
              <w:numPr>
                <w:ilvl w:val="0"/>
                <w:numId w:val="0"/>
              </w:numPr>
              <w:ind w:left="288"/>
            </w:pPr>
          </w:p>
        </w:tc>
      </w:tr>
    </w:tbl>
    <w:p w14:paraId="41C43937" w14:textId="77777777" w:rsidR="005D3790" w:rsidRPr="00F95D93" w:rsidRDefault="005D3790" w:rsidP="005D3790">
      <w:pPr>
        <w:pStyle w:val="BodyText"/>
        <w:rPr>
          <w:lang w:eastAsia="x-none"/>
        </w:rPr>
      </w:pPr>
    </w:p>
    <w:p w14:paraId="1FD3D524" w14:textId="77777777" w:rsidR="005D3790" w:rsidRDefault="005D3790" w:rsidP="005D3790">
      <w:pPr>
        <w:pStyle w:val="Heading2"/>
        <w:rPr>
          <w:lang w:val="en-US"/>
        </w:rPr>
      </w:pPr>
      <w:r>
        <w:rPr>
          <w:lang w:val="en-US"/>
        </w:rPr>
        <w:lastRenderedPageBreak/>
        <w:t>Technology Stack Used &amp; Third Party Gems</w:t>
      </w:r>
    </w:p>
    <w:p w14:paraId="1CA4779C" w14:textId="77777777" w:rsidR="005D3790" w:rsidRDefault="005D3790" w:rsidP="005D3790">
      <w:pPr>
        <w:pStyle w:val="BodyText"/>
        <w:rPr>
          <w:lang w:eastAsia="x-none"/>
        </w:rPr>
      </w:pPr>
      <w:r>
        <w:rPr>
          <w:lang w:eastAsia="x-none"/>
        </w:rPr>
        <w:t>Technology Stack:</w:t>
      </w:r>
    </w:p>
    <w:p w14:paraId="6C8D519E" w14:textId="77777777" w:rsidR="005D3790" w:rsidRDefault="005D3790" w:rsidP="005D3790">
      <w:pPr>
        <w:pStyle w:val="BodyText"/>
        <w:rPr>
          <w:rFonts w:cs="Arial"/>
          <w:color w:val="000000"/>
          <w:shd w:val="clear" w:color="auto" w:fill="FFFFFF"/>
        </w:rPr>
      </w:pPr>
      <w:r>
        <w:rPr>
          <w:rFonts w:cs="Arial"/>
          <w:color w:val="000000"/>
          <w:shd w:val="clear" w:color="auto" w:fill="FFFFFF"/>
        </w:rPr>
        <w:t>A</w:t>
      </w:r>
      <w:r>
        <w:rPr>
          <w:rStyle w:val="apple-converted-space"/>
          <w:rFonts w:cs="Arial"/>
          <w:color w:val="000000"/>
          <w:shd w:val="clear" w:color="auto" w:fill="FFFFFF"/>
        </w:rPr>
        <w:t> </w:t>
      </w:r>
      <w:r w:rsidRPr="00664A80">
        <w:rPr>
          <w:rFonts w:cs="Arial"/>
          <w:bCs/>
          <w:color w:val="000000"/>
          <w:shd w:val="clear" w:color="auto" w:fill="FFFFFF"/>
        </w:rPr>
        <w:t>technology stack</w:t>
      </w:r>
      <w:r>
        <w:rPr>
          <w:rStyle w:val="apple-converted-space"/>
          <w:rFonts w:cs="Arial"/>
          <w:color w:val="000000"/>
          <w:shd w:val="clear" w:color="auto" w:fill="FFFFFF"/>
        </w:rPr>
        <w:t> </w:t>
      </w:r>
      <w:r>
        <w:rPr>
          <w:rFonts w:cs="Arial"/>
          <w:color w:val="000000"/>
          <w:shd w:val="clear" w:color="auto" w:fill="FFFFFF"/>
        </w:rPr>
        <w:t xml:space="preserve">comprises the layers of components or services that are used to provide a software solution or application. </w:t>
      </w:r>
      <w:proofErr w:type="spellStart"/>
      <w:proofErr w:type="gramStart"/>
      <w:r>
        <w:rPr>
          <w:rFonts w:cs="Arial"/>
          <w:color w:val="000000"/>
          <w:shd w:val="clear" w:color="auto" w:fill="FFFFFF"/>
        </w:rPr>
        <w:t>iPortal</w:t>
      </w:r>
      <w:proofErr w:type="spellEnd"/>
      <w:proofErr w:type="gramEnd"/>
      <w:r>
        <w:rPr>
          <w:rFonts w:cs="Arial"/>
          <w:color w:val="000000"/>
          <w:shd w:val="clear" w:color="auto" w:fill="FFFFFF"/>
        </w:rPr>
        <w:t xml:space="preserve"> application uses following technology stack.</w:t>
      </w:r>
    </w:p>
    <w:p w14:paraId="04811236" w14:textId="77777777"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 xml:space="preserve">Language – Ruby </w:t>
      </w:r>
      <w:r w:rsidR="00DE1C11">
        <w:rPr>
          <w:rFonts w:cs="Arial"/>
          <w:color w:val="000000"/>
          <w:shd w:val="clear" w:color="auto" w:fill="FFFFFF"/>
        </w:rPr>
        <w:t>(1.9.3)</w:t>
      </w:r>
    </w:p>
    <w:p w14:paraId="66A4662D" w14:textId="77777777"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Framework – Rails</w:t>
      </w:r>
      <w:r w:rsidR="00DE1C11">
        <w:rPr>
          <w:rFonts w:cs="Arial"/>
          <w:color w:val="000000"/>
          <w:shd w:val="clear" w:color="auto" w:fill="FFFFFF"/>
        </w:rPr>
        <w:t xml:space="preserve"> (3.2.14)</w:t>
      </w:r>
    </w:p>
    <w:p w14:paraId="4BF0ADE7" w14:textId="77777777"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Server – Thin</w:t>
      </w:r>
      <w:r w:rsidR="00DE1C11">
        <w:rPr>
          <w:rFonts w:cs="Arial"/>
          <w:color w:val="000000"/>
          <w:shd w:val="clear" w:color="auto" w:fill="FFFFFF"/>
        </w:rPr>
        <w:t xml:space="preserve"> (&gt;=1.5.1)</w:t>
      </w:r>
      <w:r>
        <w:rPr>
          <w:rFonts w:cs="Arial"/>
          <w:color w:val="000000"/>
          <w:shd w:val="clear" w:color="auto" w:fill="FFFFFF"/>
        </w:rPr>
        <w:t>, Unicorn</w:t>
      </w:r>
      <w:r w:rsidR="00DE1C11">
        <w:rPr>
          <w:rFonts w:cs="Arial"/>
          <w:color w:val="000000"/>
          <w:shd w:val="clear" w:color="auto" w:fill="FFFFFF"/>
        </w:rPr>
        <w:t xml:space="preserve"> (&gt;=4.6.3)</w:t>
      </w:r>
    </w:p>
    <w:p w14:paraId="6B4C63C9" w14:textId="77777777"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 xml:space="preserve">Relational Database – </w:t>
      </w:r>
      <w:proofErr w:type="spellStart"/>
      <w:r>
        <w:rPr>
          <w:rFonts w:cs="Arial"/>
          <w:color w:val="000000"/>
          <w:shd w:val="clear" w:color="auto" w:fill="FFFFFF"/>
        </w:rPr>
        <w:t>Postgresql</w:t>
      </w:r>
      <w:proofErr w:type="spellEnd"/>
      <w:r w:rsidR="00DE1C11">
        <w:rPr>
          <w:rFonts w:cs="Arial"/>
          <w:color w:val="000000"/>
          <w:shd w:val="clear" w:color="auto" w:fill="FFFFFF"/>
        </w:rPr>
        <w:t xml:space="preserve"> (&gt;=8.4.8)</w:t>
      </w:r>
    </w:p>
    <w:p w14:paraId="6C9D134C" w14:textId="77777777" w:rsidR="005D3790" w:rsidRDefault="005D3790" w:rsidP="005D3790">
      <w:pPr>
        <w:pStyle w:val="BodyText"/>
        <w:numPr>
          <w:ilvl w:val="0"/>
          <w:numId w:val="14"/>
        </w:numPr>
        <w:ind w:left="720"/>
        <w:rPr>
          <w:lang w:eastAsia="x-none"/>
        </w:rPr>
      </w:pPr>
      <w:r>
        <w:rPr>
          <w:lang w:eastAsia="x-none"/>
        </w:rPr>
        <w:t>Operating System – Linux</w:t>
      </w:r>
      <w:r w:rsidR="00DE1C11">
        <w:rPr>
          <w:lang w:eastAsia="x-none"/>
        </w:rPr>
        <w:t xml:space="preserve"> (Any Linux with recent versions is preferred)</w:t>
      </w:r>
    </w:p>
    <w:p w14:paraId="60FA3F6C" w14:textId="77777777" w:rsidR="005D3790" w:rsidRDefault="005D3790" w:rsidP="005D3790">
      <w:pPr>
        <w:pStyle w:val="BodyText"/>
        <w:numPr>
          <w:ilvl w:val="0"/>
          <w:numId w:val="14"/>
        </w:numPr>
        <w:ind w:left="720"/>
        <w:rPr>
          <w:lang w:eastAsia="x-none"/>
        </w:rPr>
      </w:pPr>
      <w:r>
        <w:rPr>
          <w:lang w:eastAsia="x-none"/>
        </w:rPr>
        <w:t xml:space="preserve">Cloud Pass Solution - </w:t>
      </w:r>
      <w:proofErr w:type="spellStart"/>
      <w:r>
        <w:rPr>
          <w:lang w:eastAsia="x-none"/>
        </w:rPr>
        <w:t>EngineYard</w:t>
      </w:r>
      <w:proofErr w:type="spellEnd"/>
    </w:p>
    <w:p w14:paraId="7B5FF2F7" w14:textId="77777777" w:rsidR="005D3790" w:rsidRDefault="005D3790" w:rsidP="005D3790">
      <w:pPr>
        <w:pStyle w:val="BodyText"/>
        <w:rPr>
          <w:lang w:eastAsia="x-none"/>
        </w:rPr>
      </w:pPr>
    </w:p>
    <w:p w14:paraId="2AF8DAAE" w14:textId="77777777" w:rsidR="005D3790" w:rsidRDefault="005D3790" w:rsidP="005D3790">
      <w:pPr>
        <w:pStyle w:val="BodyText"/>
        <w:rPr>
          <w:lang w:eastAsia="x-none"/>
        </w:rPr>
      </w:pPr>
      <w:r>
        <w:rPr>
          <w:lang w:eastAsia="x-none"/>
        </w:rPr>
        <w:t>Third party Gems</w:t>
      </w:r>
    </w:p>
    <w:p w14:paraId="27E9FCE2" w14:textId="77777777" w:rsidR="005D3790" w:rsidRDefault="005D3790" w:rsidP="005D3790">
      <w:pPr>
        <w:pStyle w:val="BodyText"/>
        <w:rPr>
          <w:lang w:eastAsia="x-none"/>
        </w:rPr>
      </w:pPr>
      <w:r>
        <w:rPr>
          <w:lang w:eastAsia="x-none"/>
        </w:rPr>
        <w:t>The below section describes third party gems/libraries used in the system.</w:t>
      </w:r>
    </w:p>
    <w:p w14:paraId="5697425E" w14:textId="77777777" w:rsidR="005D3790" w:rsidRDefault="005D3790" w:rsidP="005D3790"/>
    <w:tbl>
      <w:tblPr>
        <w:tblW w:w="903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07"/>
        <w:gridCol w:w="1799"/>
        <w:gridCol w:w="1614"/>
        <w:gridCol w:w="3016"/>
      </w:tblGrid>
      <w:tr w:rsidR="005D3790" w:rsidRPr="000641D9" w14:paraId="0BB55A16" w14:textId="77777777" w:rsidTr="00572AB3">
        <w:trPr>
          <w:tblHeader/>
        </w:trPr>
        <w:tc>
          <w:tcPr>
            <w:tcW w:w="2607" w:type="dxa"/>
            <w:shd w:val="clear" w:color="auto" w:fill="D1F0FF"/>
          </w:tcPr>
          <w:p w14:paraId="03D9E8F1" w14:textId="77777777" w:rsidR="005D3790" w:rsidRPr="00D7033E" w:rsidRDefault="005D3790" w:rsidP="00572AB3">
            <w:pPr>
              <w:pStyle w:val="TableHeading"/>
            </w:pPr>
            <w:r>
              <w:t>Gem</w:t>
            </w:r>
            <w:r w:rsidRPr="00D7033E">
              <w:t xml:space="preserve"> Name</w:t>
            </w:r>
          </w:p>
        </w:tc>
        <w:tc>
          <w:tcPr>
            <w:tcW w:w="1799" w:type="dxa"/>
            <w:shd w:val="clear" w:color="auto" w:fill="D1F0FF"/>
          </w:tcPr>
          <w:p w14:paraId="59CA2264" w14:textId="77777777" w:rsidR="005D3790" w:rsidRPr="00D7033E" w:rsidRDefault="005D3790" w:rsidP="00572AB3">
            <w:pPr>
              <w:pStyle w:val="TableHeading"/>
            </w:pPr>
            <w:r>
              <w:t>Version</w:t>
            </w:r>
          </w:p>
        </w:tc>
        <w:tc>
          <w:tcPr>
            <w:tcW w:w="1614" w:type="dxa"/>
            <w:shd w:val="clear" w:color="auto" w:fill="D1F0FF"/>
          </w:tcPr>
          <w:p w14:paraId="3A96430D" w14:textId="77777777" w:rsidR="005D3790" w:rsidRPr="00D7033E" w:rsidRDefault="005D3790" w:rsidP="00572AB3">
            <w:pPr>
              <w:pStyle w:val="TableHeading"/>
            </w:pPr>
            <w:r>
              <w:t>Environment (Development, Test, Production)</w:t>
            </w:r>
          </w:p>
        </w:tc>
        <w:tc>
          <w:tcPr>
            <w:tcW w:w="3016" w:type="dxa"/>
            <w:shd w:val="clear" w:color="auto" w:fill="D1F0FF"/>
          </w:tcPr>
          <w:p w14:paraId="319712B4" w14:textId="77777777" w:rsidR="005D3790" w:rsidRPr="00D7033E" w:rsidRDefault="005D3790" w:rsidP="00572AB3">
            <w:pPr>
              <w:pStyle w:val="TableHeading"/>
            </w:pPr>
            <w:r>
              <w:t>Description</w:t>
            </w:r>
          </w:p>
        </w:tc>
      </w:tr>
      <w:tr w:rsidR="005D3790" w:rsidRPr="000641D9" w14:paraId="5D0D9E8E" w14:textId="77777777" w:rsidTr="00572AB3">
        <w:tc>
          <w:tcPr>
            <w:tcW w:w="2607" w:type="dxa"/>
            <w:shd w:val="clear" w:color="auto" w:fill="FFFFFF"/>
          </w:tcPr>
          <w:p w14:paraId="474DB789" w14:textId="77777777" w:rsidR="005D3790" w:rsidRPr="00546601" w:rsidRDefault="005D3790" w:rsidP="00572AB3">
            <w:pPr>
              <w:rPr>
                <w:rFonts w:cs="Arial"/>
              </w:rPr>
            </w:pPr>
            <w:r>
              <w:rPr>
                <w:rFonts w:cs="Arial"/>
              </w:rPr>
              <w:t>rails</w:t>
            </w:r>
          </w:p>
        </w:tc>
        <w:tc>
          <w:tcPr>
            <w:tcW w:w="1799" w:type="dxa"/>
            <w:shd w:val="clear" w:color="auto" w:fill="FFFFFF"/>
          </w:tcPr>
          <w:p w14:paraId="0B86EFCB" w14:textId="77777777" w:rsidR="005D3790" w:rsidRPr="00546601" w:rsidRDefault="005D3790" w:rsidP="00572AB3">
            <w:pPr>
              <w:rPr>
                <w:rFonts w:cs="Arial"/>
              </w:rPr>
            </w:pPr>
            <w:r>
              <w:rPr>
                <w:rFonts w:cs="Arial"/>
              </w:rPr>
              <w:t>3.2.14</w:t>
            </w:r>
          </w:p>
        </w:tc>
        <w:tc>
          <w:tcPr>
            <w:tcW w:w="1614" w:type="dxa"/>
            <w:shd w:val="clear" w:color="auto" w:fill="FFFFFF"/>
          </w:tcPr>
          <w:p w14:paraId="52A9FD3C" w14:textId="77777777" w:rsidR="005D3790" w:rsidRPr="00546601" w:rsidRDefault="005D3790" w:rsidP="00572AB3">
            <w:pPr>
              <w:rPr>
                <w:rFonts w:cs="Arial"/>
              </w:rPr>
            </w:pPr>
            <w:r>
              <w:rPr>
                <w:rFonts w:cs="Arial"/>
              </w:rPr>
              <w:t>All</w:t>
            </w:r>
          </w:p>
        </w:tc>
        <w:tc>
          <w:tcPr>
            <w:tcW w:w="3016" w:type="dxa"/>
            <w:shd w:val="clear" w:color="auto" w:fill="FFFFFF"/>
          </w:tcPr>
          <w:p w14:paraId="5E64D35E" w14:textId="77777777" w:rsidR="005D3790" w:rsidRPr="009B6BD9" w:rsidRDefault="005D3790" w:rsidP="00572AB3">
            <w:pPr>
              <w:rPr>
                <w:rFonts w:cs="Arial"/>
              </w:rPr>
            </w:pPr>
            <w:r w:rsidRPr="009B6BD9">
              <w:rPr>
                <w:rFonts w:cs="Arial"/>
                <w:color w:val="333333"/>
                <w:shd w:val="clear" w:color="auto" w:fill="FFFFFF"/>
              </w:rPr>
              <w:t>Rails</w:t>
            </w:r>
            <w:r>
              <w:rPr>
                <w:rFonts w:cs="Arial"/>
                <w:color w:val="333333"/>
                <w:shd w:val="clear" w:color="auto" w:fill="FFFFFF"/>
              </w:rPr>
              <w:t xml:space="preserve"> </w:t>
            </w:r>
            <w:r w:rsidRPr="009B6BD9">
              <w:rPr>
                <w:rFonts w:cs="Arial"/>
                <w:color w:val="333333"/>
                <w:shd w:val="clear" w:color="auto" w:fill="FFFFFF"/>
              </w:rPr>
              <w:t>are a web-application framework that includes everything needed to create database-backed web applications according to the</w:t>
            </w:r>
            <w:r w:rsidRPr="009B6BD9">
              <w:rPr>
                <w:rStyle w:val="apple-converted-space"/>
                <w:rFonts w:cs="Arial"/>
                <w:color w:val="333333"/>
                <w:shd w:val="clear" w:color="auto" w:fill="FFFFFF"/>
              </w:rPr>
              <w:t> </w:t>
            </w:r>
            <w:r w:rsidRPr="009B6BD9">
              <w:rPr>
                <w:rFonts w:cs="Arial"/>
                <w:shd w:val="clear" w:color="auto" w:fill="FFFFFF"/>
              </w:rPr>
              <w:t>Model-View-Controller (MVC)</w:t>
            </w:r>
            <w:r w:rsidRPr="009B6BD9">
              <w:rPr>
                <w:rStyle w:val="apple-converted-space"/>
                <w:rFonts w:cs="Arial"/>
                <w:color w:val="333333"/>
                <w:shd w:val="clear" w:color="auto" w:fill="FFFFFF"/>
              </w:rPr>
              <w:t> </w:t>
            </w:r>
            <w:r w:rsidRPr="009B6BD9">
              <w:rPr>
                <w:rFonts w:cs="Arial"/>
                <w:color w:val="333333"/>
                <w:shd w:val="clear" w:color="auto" w:fill="FFFFFF"/>
              </w:rPr>
              <w:t>pattern.</w:t>
            </w:r>
          </w:p>
        </w:tc>
      </w:tr>
      <w:tr w:rsidR="005D3790" w:rsidRPr="000641D9" w14:paraId="700DC6F5" w14:textId="77777777" w:rsidTr="00572AB3">
        <w:trPr>
          <w:trHeight w:val="1097"/>
        </w:trPr>
        <w:tc>
          <w:tcPr>
            <w:tcW w:w="2607" w:type="dxa"/>
            <w:shd w:val="clear" w:color="auto" w:fill="FFFFFF"/>
          </w:tcPr>
          <w:p w14:paraId="6E888C84" w14:textId="77777777" w:rsidR="005D3790" w:rsidRPr="00546601" w:rsidRDefault="005D3790" w:rsidP="00572AB3">
            <w:pPr>
              <w:rPr>
                <w:rFonts w:cs="Arial"/>
              </w:rPr>
            </w:pPr>
            <w:proofErr w:type="spellStart"/>
            <w:r>
              <w:rPr>
                <w:rFonts w:cs="Arial"/>
              </w:rPr>
              <w:t>pg</w:t>
            </w:r>
            <w:proofErr w:type="spellEnd"/>
          </w:p>
        </w:tc>
        <w:tc>
          <w:tcPr>
            <w:tcW w:w="1799" w:type="dxa"/>
            <w:shd w:val="clear" w:color="auto" w:fill="FFFFFF"/>
          </w:tcPr>
          <w:p w14:paraId="0783A97B" w14:textId="77777777" w:rsidR="005D3790" w:rsidRPr="00546601" w:rsidRDefault="003B5E47" w:rsidP="00572AB3">
            <w:pPr>
              <w:rPr>
                <w:rFonts w:cs="Arial"/>
              </w:rPr>
            </w:pPr>
            <w:r>
              <w:rPr>
                <w:rFonts w:cs="Arial"/>
              </w:rPr>
              <w:t>&gt;=0.17.0</w:t>
            </w:r>
          </w:p>
        </w:tc>
        <w:tc>
          <w:tcPr>
            <w:tcW w:w="1614" w:type="dxa"/>
            <w:shd w:val="clear" w:color="auto" w:fill="FFFFFF"/>
          </w:tcPr>
          <w:p w14:paraId="61097B2B" w14:textId="77777777" w:rsidR="005D3790" w:rsidRPr="00546601" w:rsidRDefault="005D3790" w:rsidP="00572AB3">
            <w:pPr>
              <w:rPr>
                <w:rFonts w:cs="Arial"/>
              </w:rPr>
            </w:pPr>
            <w:r>
              <w:rPr>
                <w:rFonts w:cs="Arial"/>
              </w:rPr>
              <w:t>All</w:t>
            </w:r>
          </w:p>
        </w:tc>
        <w:tc>
          <w:tcPr>
            <w:tcW w:w="3016" w:type="dxa"/>
            <w:shd w:val="clear" w:color="auto" w:fill="FFFFFF"/>
          </w:tcPr>
          <w:p w14:paraId="43C71642" w14:textId="77777777" w:rsidR="005D3790" w:rsidRPr="002D2A6C" w:rsidRDefault="005D3790" w:rsidP="00572AB3">
            <w:pPr>
              <w:rPr>
                <w:rFonts w:cs="Arial"/>
                <w:color w:val="333333"/>
                <w:shd w:val="clear" w:color="auto" w:fill="FFFFFF"/>
              </w:rPr>
            </w:pPr>
            <w:proofErr w:type="spellStart"/>
            <w:r w:rsidRPr="002D2A6C">
              <w:rPr>
                <w:rFonts w:cs="Arial"/>
                <w:color w:val="333333"/>
                <w:shd w:val="clear" w:color="auto" w:fill="FFFFFF"/>
              </w:rPr>
              <w:t>Pg</w:t>
            </w:r>
            <w:proofErr w:type="spellEnd"/>
            <w:r w:rsidRPr="002D2A6C">
              <w:rPr>
                <w:rFonts w:cs="Arial"/>
                <w:color w:val="333333"/>
                <w:shd w:val="clear" w:color="auto" w:fill="FFFFFF"/>
              </w:rPr>
              <w:t xml:space="preserve"> is the Ruby interface to the</w:t>
            </w:r>
            <w:r w:rsidRPr="002D2A6C">
              <w:rPr>
                <w:color w:val="333333"/>
                <w:shd w:val="clear" w:color="auto" w:fill="FFFFFF"/>
              </w:rPr>
              <w:t> </w:t>
            </w:r>
            <w:proofErr w:type="spellStart"/>
            <w:r w:rsidRPr="002D2A6C">
              <w:rPr>
                <w:rFonts w:cs="Arial"/>
                <w:color w:val="333333"/>
                <w:shd w:val="clear" w:color="auto" w:fill="FFFFFF"/>
              </w:rPr>
              <w:t>PostgreSQL</w:t>
            </w:r>
            <w:proofErr w:type="spellEnd"/>
            <w:r w:rsidRPr="002D2A6C">
              <w:rPr>
                <w:rFonts w:cs="Arial"/>
                <w:color w:val="333333"/>
                <w:shd w:val="clear" w:color="auto" w:fill="FFFFFF"/>
              </w:rPr>
              <w:t xml:space="preserve"> RDBMS. It works with</w:t>
            </w:r>
            <w:r w:rsidRPr="002D2A6C">
              <w:rPr>
                <w:color w:val="333333"/>
                <w:shd w:val="clear" w:color="auto" w:fill="FFFFFF"/>
              </w:rPr>
              <w:t> </w:t>
            </w:r>
            <w:proofErr w:type="spellStart"/>
            <w:r w:rsidRPr="002D2A6C">
              <w:rPr>
                <w:rFonts w:cs="Arial"/>
                <w:color w:val="333333"/>
                <w:shd w:val="clear" w:color="auto" w:fill="FFFFFF"/>
              </w:rPr>
              <w:t>PostgreSQL</w:t>
            </w:r>
            <w:proofErr w:type="spellEnd"/>
            <w:r w:rsidRPr="002D2A6C">
              <w:rPr>
                <w:rFonts w:cs="Arial"/>
                <w:color w:val="333333"/>
                <w:shd w:val="clear" w:color="auto" w:fill="FFFFFF"/>
              </w:rPr>
              <w:t xml:space="preserve"> 8.4 and later.</w:t>
            </w:r>
          </w:p>
          <w:p w14:paraId="47ADC28F" w14:textId="77777777" w:rsidR="005D3790" w:rsidRPr="00546601" w:rsidRDefault="005D3790" w:rsidP="00572AB3">
            <w:pPr>
              <w:rPr>
                <w:rFonts w:cs="Arial"/>
              </w:rPr>
            </w:pPr>
          </w:p>
        </w:tc>
      </w:tr>
      <w:tr w:rsidR="005D3790" w:rsidRPr="000641D9" w14:paraId="3C910DC3" w14:textId="77777777" w:rsidTr="00572AB3">
        <w:tc>
          <w:tcPr>
            <w:tcW w:w="2607" w:type="dxa"/>
            <w:shd w:val="clear" w:color="auto" w:fill="FFFFFF"/>
          </w:tcPr>
          <w:p w14:paraId="5B968B21" w14:textId="77777777" w:rsidR="005D3790" w:rsidRPr="00546601" w:rsidRDefault="005D3790" w:rsidP="00572AB3">
            <w:pPr>
              <w:rPr>
                <w:rFonts w:cs="Arial"/>
              </w:rPr>
            </w:pPr>
            <w:proofErr w:type="spellStart"/>
            <w:r>
              <w:rPr>
                <w:rFonts w:cs="Arial"/>
              </w:rPr>
              <w:t>active_admin</w:t>
            </w:r>
            <w:proofErr w:type="spellEnd"/>
          </w:p>
        </w:tc>
        <w:tc>
          <w:tcPr>
            <w:tcW w:w="1799" w:type="dxa"/>
            <w:shd w:val="clear" w:color="auto" w:fill="FFFFFF"/>
          </w:tcPr>
          <w:p w14:paraId="39646102" w14:textId="77777777" w:rsidR="005D3790" w:rsidRPr="00546601" w:rsidRDefault="004F4324" w:rsidP="00572AB3">
            <w:pPr>
              <w:rPr>
                <w:rFonts w:cs="Arial"/>
              </w:rPr>
            </w:pPr>
            <w:r>
              <w:rPr>
                <w:rFonts w:cs="Arial"/>
              </w:rPr>
              <w:t>&gt;=0.4.2</w:t>
            </w:r>
          </w:p>
        </w:tc>
        <w:tc>
          <w:tcPr>
            <w:tcW w:w="1614" w:type="dxa"/>
            <w:shd w:val="clear" w:color="auto" w:fill="FFFFFF"/>
          </w:tcPr>
          <w:p w14:paraId="5AEA5268" w14:textId="77777777" w:rsidR="005D3790" w:rsidRPr="00546601" w:rsidRDefault="005D3790" w:rsidP="00572AB3">
            <w:pPr>
              <w:rPr>
                <w:rFonts w:cs="Arial"/>
              </w:rPr>
            </w:pPr>
            <w:r>
              <w:rPr>
                <w:rFonts w:cs="Arial"/>
              </w:rPr>
              <w:t>All</w:t>
            </w:r>
          </w:p>
        </w:tc>
        <w:tc>
          <w:tcPr>
            <w:tcW w:w="3016" w:type="dxa"/>
            <w:shd w:val="clear" w:color="auto" w:fill="FFFFFF"/>
          </w:tcPr>
          <w:p w14:paraId="6A6840F6" w14:textId="77777777" w:rsidR="005D3790" w:rsidRPr="000C188F" w:rsidRDefault="005D3790" w:rsidP="00572AB3">
            <w:pPr>
              <w:rPr>
                <w:rFonts w:cs="Arial"/>
                <w:color w:val="000000"/>
              </w:rPr>
            </w:pPr>
            <w:r w:rsidRPr="000C188F">
              <w:rPr>
                <w:rFonts w:cs="Arial"/>
                <w:color w:val="000000"/>
                <w:shd w:val="clear" w:color="auto" w:fill="FFFFFF"/>
              </w:rPr>
              <w:t xml:space="preserve">Active Admin is a Ruby on Rails framework for creating elegant </w:t>
            </w:r>
            <w:proofErr w:type="spellStart"/>
            <w:r w:rsidRPr="000C188F">
              <w:rPr>
                <w:rFonts w:cs="Arial"/>
                <w:color w:val="000000"/>
                <w:shd w:val="clear" w:color="auto" w:fill="FFFFFF"/>
              </w:rPr>
              <w:t>backends</w:t>
            </w:r>
            <w:proofErr w:type="spellEnd"/>
            <w:r w:rsidRPr="000C188F">
              <w:rPr>
                <w:rFonts w:cs="Arial"/>
                <w:color w:val="000000"/>
                <w:shd w:val="clear" w:color="auto" w:fill="FFFFFF"/>
              </w:rPr>
              <w:t xml:space="preserve"> for website administration.</w:t>
            </w:r>
          </w:p>
        </w:tc>
      </w:tr>
      <w:tr w:rsidR="005D3790" w:rsidRPr="000641D9" w14:paraId="005E67EA" w14:textId="77777777" w:rsidTr="00572AB3">
        <w:tc>
          <w:tcPr>
            <w:tcW w:w="2607" w:type="dxa"/>
            <w:shd w:val="clear" w:color="auto" w:fill="FFFFFF"/>
          </w:tcPr>
          <w:p w14:paraId="23C9B700" w14:textId="77777777" w:rsidR="005D3790" w:rsidRDefault="005D3790" w:rsidP="00572AB3">
            <w:pPr>
              <w:rPr>
                <w:rFonts w:cs="Arial"/>
              </w:rPr>
            </w:pPr>
            <w:r>
              <w:rPr>
                <w:rFonts w:cs="Arial"/>
              </w:rPr>
              <w:t>devise</w:t>
            </w:r>
          </w:p>
        </w:tc>
        <w:tc>
          <w:tcPr>
            <w:tcW w:w="1799" w:type="dxa"/>
            <w:shd w:val="clear" w:color="auto" w:fill="FFFFFF"/>
          </w:tcPr>
          <w:p w14:paraId="0C7E4795" w14:textId="77777777" w:rsidR="005D3790" w:rsidRDefault="005D3790" w:rsidP="00572AB3">
            <w:pPr>
              <w:rPr>
                <w:rFonts w:cs="Arial"/>
              </w:rPr>
            </w:pPr>
            <w:r>
              <w:rPr>
                <w:rFonts w:cs="Arial"/>
              </w:rPr>
              <w:t>2.2.4</w:t>
            </w:r>
          </w:p>
        </w:tc>
        <w:tc>
          <w:tcPr>
            <w:tcW w:w="1614" w:type="dxa"/>
            <w:shd w:val="clear" w:color="auto" w:fill="FFFFFF"/>
          </w:tcPr>
          <w:p w14:paraId="638CC4AB" w14:textId="77777777" w:rsidR="005D3790" w:rsidRDefault="005D3790" w:rsidP="00572AB3">
            <w:pPr>
              <w:rPr>
                <w:rFonts w:cs="Arial"/>
              </w:rPr>
            </w:pPr>
            <w:r>
              <w:rPr>
                <w:rFonts w:cs="Arial"/>
              </w:rPr>
              <w:t>All</w:t>
            </w:r>
          </w:p>
        </w:tc>
        <w:tc>
          <w:tcPr>
            <w:tcW w:w="3016" w:type="dxa"/>
            <w:shd w:val="clear" w:color="auto" w:fill="FFFFFF"/>
          </w:tcPr>
          <w:p w14:paraId="2A61AE09" w14:textId="77777777" w:rsidR="005D3790" w:rsidRPr="000C188F" w:rsidRDefault="005D3790" w:rsidP="00572AB3">
            <w:pPr>
              <w:rPr>
                <w:rFonts w:cs="Arial"/>
                <w:color w:val="000000"/>
                <w:shd w:val="clear" w:color="auto" w:fill="FFFFFF"/>
              </w:rPr>
            </w:pPr>
            <w:r w:rsidRPr="000C188F">
              <w:rPr>
                <w:rFonts w:cs="Arial"/>
                <w:color w:val="000000"/>
                <w:shd w:val="clear" w:color="auto" w:fill="FFFFFF"/>
              </w:rPr>
              <w:t>Devise is a flexible authentication solution for Rails</w:t>
            </w:r>
          </w:p>
        </w:tc>
      </w:tr>
      <w:tr w:rsidR="005D3790" w:rsidRPr="000641D9" w14:paraId="4567106E" w14:textId="77777777" w:rsidTr="00572AB3">
        <w:tc>
          <w:tcPr>
            <w:tcW w:w="2607" w:type="dxa"/>
            <w:shd w:val="clear" w:color="auto" w:fill="FFFFFF"/>
          </w:tcPr>
          <w:p w14:paraId="40C52AEA" w14:textId="77777777" w:rsidR="005D3790" w:rsidRDefault="005D3790" w:rsidP="00572AB3">
            <w:pPr>
              <w:rPr>
                <w:rFonts w:cs="Arial"/>
              </w:rPr>
            </w:pPr>
            <w:proofErr w:type="spellStart"/>
            <w:r>
              <w:rPr>
                <w:rFonts w:cs="Arial"/>
              </w:rPr>
              <w:t>nokogiri</w:t>
            </w:r>
            <w:proofErr w:type="spellEnd"/>
          </w:p>
        </w:tc>
        <w:tc>
          <w:tcPr>
            <w:tcW w:w="1799" w:type="dxa"/>
            <w:shd w:val="clear" w:color="auto" w:fill="FFFFFF"/>
          </w:tcPr>
          <w:p w14:paraId="670C219B" w14:textId="77777777" w:rsidR="005D3790" w:rsidRDefault="005D3790" w:rsidP="00572AB3">
            <w:pPr>
              <w:rPr>
                <w:rFonts w:cs="Arial"/>
              </w:rPr>
            </w:pPr>
            <w:r>
              <w:rPr>
                <w:rFonts w:cs="Arial"/>
              </w:rPr>
              <w:t>1.5.10</w:t>
            </w:r>
          </w:p>
        </w:tc>
        <w:tc>
          <w:tcPr>
            <w:tcW w:w="1614" w:type="dxa"/>
            <w:shd w:val="clear" w:color="auto" w:fill="FFFFFF"/>
          </w:tcPr>
          <w:p w14:paraId="5772344A" w14:textId="77777777" w:rsidR="005D3790" w:rsidRDefault="005D3790" w:rsidP="00572AB3">
            <w:pPr>
              <w:rPr>
                <w:rFonts w:cs="Arial"/>
              </w:rPr>
            </w:pPr>
            <w:r>
              <w:rPr>
                <w:rFonts w:cs="Arial"/>
              </w:rPr>
              <w:t>All</w:t>
            </w:r>
          </w:p>
        </w:tc>
        <w:tc>
          <w:tcPr>
            <w:tcW w:w="3016" w:type="dxa"/>
            <w:shd w:val="clear" w:color="auto" w:fill="FFFFFF"/>
          </w:tcPr>
          <w:p w14:paraId="534CD3D2" w14:textId="77777777" w:rsidR="005D3790" w:rsidRPr="00B46F4F" w:rsidRDefault="005D3790" w:rsidP="00572AB3">
            <w:pPr>
              <w:rPr>
                <w:rFonts w:cs="Arial"/>
                <w:color w:val="333333"/>
                <w:shd w:val="clear" w:color="auto" w:fill="FFFFFF"/>
              </w:rPr>
            </w:pPr>
            <w:proofErr w:type="spellStart"/>
            <w:r w:rsidRPr="000C188F">
              <w:rPr>
                <w:rFonts w:cs="Arial"/>
                <w:color w:val="000000"/>
                <w:shd w:val="clear" w:color="auto" w:fill="FFFFFF"/>
              </w:rPr>
              <w:t>Nokogiri</w:t>
            </w:r>
            <w:proofErr w:type="spellEnd"/>
            <w:r w:rsidRPr="000C188F">
              <w:rPr>
                <w:rFonts w:cs="Arial"/>
                <w:color w:val="000000"/>
                <w:shd w:val="clear" w:color="auto" w:fill="FFFFFF"/>
              </w:rPr>
              <w:t xml:space="preserve"> is an HTML, XML, SAX and Reader parser</w:t>
            </w:r>
            <w:r w:rsidRPr="00B46F4F">
              <w:rPr>
                <w:rFonts w:cs="Arial"/>
                <w:color w:val="333333"/>
                <w:shd w:val="clear" w:color="auto" w:fill="FFFFFF"/>
              </w:rPr>
              <w:t>.</w:t>
            </w:r>
          </w:p>
        </w:tc>
      </w:tr>
      <w:tr w:rsidR="005D3790" w:rsidRPr="000641D9" w14:paraId="664E1C75" w14:textId="77777777" w:rsidTr="00572AB3">
        <w:tc>
          <w:tcPr>
            <w:tcW w:w="2607" w:type="dxa"/>
            <w:shd w:val="clear" w:color="auto" w:fill="FFFFFF"/>
          </w:tcPr>
          <w:p w14:paraId="1DEE3071" w14:textId="77777777" w:rsidR="005D3790" w:rsidRDefault="005D3790" w:rsidP="00572AB3">
            <w:pPr>
              <w:rPr>
                <w:rFonts w:cs="Arial"/>
              </w:rPr>
            </w:pPr>
            <w:proofErr w:type="spellStart"/>
            <w:r>
              <w:rPr>
                <w:rFonts w:cs="Arial"/>
              </w:rPr>
              <w:t>active_model_serializers</w:t>
            </w:r>
            <w:proofErr w:type="spellEnd"/>
          </w:p>
        </w:tc>
        <w:tc>
          <w:tcPr>
            <w:tcW w:w="1799" w:type="dxa"/>
            <w:shd w:val="clear" w:color="auto" w:fill="FFFFFF"/>
          </w:tcPr>
          <w:p w14:paraId="55C528C7" w14:textId="77777777" w:rsidR="005D3790" w:rsidRDefault="005D3790" w:rsidP="00572AB3">
            <w:pPr>
              <w:rPr>
                <w:rFonts w:cs="Arial"/>
              </w:rPr>
            </w:pPr>
            <w:r>
              <w:rPr>
                <w:rFonts w:cs="Arial"/>
              </w:rPr>
              <w:t>0.8.0</w:t>
            </w:r>
          </w:p>
        </w:tc>
        <w:tc>
          <w:tcPr>
            <w:tcW w:w="1614" w:type="dxa"/>
            <w:shd w:val="clear" w:color="auto" w:fill="FFFFFF"/>
          </w:tcPr>
          <w:p w14:paraId="07BA504F" w14:textId="77777777" w:rsidR="005D3790" w:rsidRDefault="005D3790" w:rsidP="00572AB3">
            <w:pPr>
              <w:rPr>
                <w:rFonts w:cs="Arial"/>
              </w:rPr>
            </w:pPr>
            <w:r>
              <w:rPr>
                <w:rFonts w:cs="Arial"/>
              </w:rPr>
              <w:t>All</w:t>
            </w:r>
          </w:p>
        </w:tc>
        <w:tc>
          <w:tcPr>
            <w:tcW w:w="3016" w:type="dxa"/>
            <w:shd w:val="clear" w:color="auto" w:fill="FFFFFF"/>
          </w:tcPr>
          <w:p w14:paraId="11A79D66"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ActiveModel</w:t>
            </w:r>
            <w:proofErr w:type="spellEnd"/>
            <w:r w:rsidRPr="00FC3136">
              <w:rPr>
                <w:rFonts w:cs="Arial"/>
                <w:color w:val="000000"/>
                <w:shd w:val="clear" w:color="auto" w:fill="FFFFFF"/>
              </w:rPr>
              <w:t>::</w:t>
            </w:r>
            <w:proofErr w:type="spellStart"/>
            <w:r w:rsidRPr="00FC3136">
              <w:rPr>
                <w:rFonts w:cs="Arial"/>
                <w:color w:val="000000"/>
                <w:shd w:val="clear" w:color="auto" w:fill="FFFFFF"/>
              </w:rPr>
              <w:t>Serializer</w:t>
            </w:r>
            <w:proofErr w:type="spellEnd"/>
            <w:r w:rsidRPr="00FC3136">
              <w:rPr>
                <w:rFonts w:cs="Arial"/>
                <w:color w:val="000000"/>
                <w:shd w:val="clear" w:color="auto" w:fill="FFFFFF"/>
              </w:rPr>
              <w:t xml:space="preserve"> implementation and Rails hooks</w:t>
            </w:r>
          </w:p>
        </w:tc>
      </w:tr>
      <w:tr w:rsidR="005D3790" w:rsidRPr="000641D9" w14:paraId="3452ED48" w14:textId="77777777" w:rsidTr="00572AB3">
        <w:tc>
          <w:tcPr>
            <w:tcW w:w="2607" w:type="dxa"/>
            <w:shd w:val="clear" w:color="auto" w:fill="FFFFFF"/>
          </w:tcPr>
          <w:p w14:paraId="5DA69C81" w14:textId="77777777" w:rsidR="005D3790" w:rsidRDefault="005D3790" w:rsidP="00572AB3">
            <w:pPr>
              <w:rPr>
                <w:rFonts w:cs="Arial"/>
              </w:rPr>
            </w:pPr>
            <w:proofErr w:type="spellStart"/>
            <w:r>
              <w:rPr>
                <w:rFonts w:cs="Arial"/>
              </w:rPr>
              <w:lastRenderedPageBreak/>
              <w:t>carrierwave</w:t>
            </w:r>
            <w:proofErr w:type="spellEnd"/>
          </w:p>
        </w:tc>
        <w:tc>
          <w:tcPr>
            <w:tcW w:w="1799" w:type="dxa"/>
            <w:shd w:val="clear" w:color="auto" w:fill="FFFFFF"/>
          </w:tcPr>
          <w:p w14:paraId="5BCEDF32" w14:textId="77777777" w:rsidR="005D3790" w:rsidRDefault="003B5E47" w:rsidP="00572AB3">
            <w:pPr>
              <w:rPr>
                <w:rFonts w:cs="Arial"/>
              </w:rPr>
            </w:pPr>
            <w:r>
              <w:rPr>
                <w:rFonts w:cs="Arial"/>
              </w:rPr>
              <w:t>&gt;=0.9.0</w:t>
            </w:r>
          </w:p>
        </w:tc>
        <w:tc>
          <w:tcPr>
            <w:tcW w:w="1614" w:type="dxa"/>
            <w:shd w:val="clear" w:color="auto" w:fill="FFFFFF"/>
          </w:tcPr>
          <w:p w14:paraId="2A55754E" w14:textId="77777777" w:rsidR="005D3790" w:rsidRDefault="005D3790" w:rsidP="00572AB3">
            <w:pPr>
              <w:rPr>
                <w:rFonts w:cs="Arial"/>
              </w:rPr>
            </w:pPr>
            <w:r>
              <w:rPr>
                <w:rFonts w:cs="Arial"/>
              </w:rPr>
              <w:t>All</w:t>
            </w:r>
          </w:p>
        </w:tc>
        <w:tc>
          <w:tcPr>
            <w:tcW w:w="3016" w:type="dxa"/>
            <w:shd w:val="clear" w:color="auto" w:fill="FFFFFF"/>
          </w:tcPr>
          <w:p w14:paraId="2B81F9A5" w14:textId="77777777" w:rsidR="005D3790" w:rsidRPr="000C188F" w:rsidRDefault="005D3790" w:rsidP="00572AB3">
            <w:pPr>
              <w:rPr>
                <w:rFonts w:cs="Arial"/>
                <w:color w:val="000000"/>
                <w:shd w:val="clear" w:color="auto" w:fill="FFFFFF"/>
              </w:rPr>
            </w:pPr>
            <w:r w:rsidRPr="000C188F">
              <w:rPr>
                <w:rFonts w:cs="Arial"/>
                <w:color w:val="000000"/>
                <w:shd w:val="clear" w:color="auto" w:fill="FFFFFF"/>
              </w:rPr>
              <w:t>This gem provides a simple and extremely flexible way to upload files from Ruby applications. It works well with Rack based web applications, such as Ruby on Rails.</w:t>
            </w:r>
          </w:p>
        </w:tc>
      </w:tr>
      <w:tr w:rsidR="005D3790" w:rsidRPr="000641D9" w14:paraId="1A90DF48" w14:textId="77777777" w:rsidTr="00572AB3">
        <w:tc>
          <w:tcPr>
            <w:tcW w:w="2607" w:type="dxa"/>
            <w:shd w:val="clear" w:color="auto" w:fill="FFFFFF"/>
          </w:tcPr>
          <w:p w14:paraId="6C65C1CA" w14:textId="77777777" w:rsidR="005D3790" w:rsidRDefault="005D3790" w:rsidP="00572AB3">
            <w:pPr>
              <w:rPr>
                <w:rFonts w:cs="Arial"/>
              </w:rPr>
            </w:pPr>
            <w:proofErr w:type="spellStart"/>
            <w:r>
              <w:rPr>
                <w:rFonts w:cs="Arial"/>
              </w:rPr>
              <w:t>sendgrid</w:t>
            </w:r>
            <w:proofErr w:type="spellEnd"/>
          </w:p>
        </w:tc>
        <w:tc>
          <w:tcPr>
            <w:tcW w:w="1799" w:type="dxa"/>
            <w:shd w:val="clear" w:color="auto" w:fill="FFFFFF"/>
          </w:tcPr>
          <w:p w14:paraId="16C84C09" w14:textId="77777777" w:rsidR="005D3790" w:rsidRDefault="003B5E47" w:rsidP="00572AB3">
            <w:pPr>
              <w:rPr>
                <w:rFonts w:cs="Arial"/>
              </w:rPr>
            </w:pPr>
            <w:r>
              <w:rPr>
                <w:rFonts w:cs="Arial"/>
              </w:rPr>
              <w:t>&gt;=1.2.0</w:t>
            </w:r>
          </w:p>
        </w:tc>
        <w:tc>
          <w:tcPr>
            <w:tcW w:w="1614" w:type="dxa"/>
            <w:shd w:val="clear" w:color="auto" w:fill="FFFFFF"/>
          </w:tcPr>
          <w:p w14:paraId="1D19AD3E" w14:textId="77777777" w:rsidR="005D3790" w:rsidRDefault="005D3790" w:rsidP="00572AB3">
            <w:pPr>
              <w:rPr>
                <w:rFonts w:cs="Arial"/>
              </w:rPr>
            </w:pPr>
            <w:r>
              <w:rPr>
                <w:rFonts w:cs="Arial"/>
              </w:rPr>
              <w:t>All</w:t>
            </w:r>
          </w:p>
        </w:tc>
        <w:tc>
          <w:tcPr>
            <w:tcW w:w="3016" w:type="dxa"/>
            <w:shd w:val="clear" w:color="auto" w:fill="FFFFFF"/>
          </w:tcPr>
          <w:p w14:paraId="7D17F14C" w14:textId="77777777" w:rsidR="005D3790" w:rsidRPr="000C188F" w:rsidRDefault="005D3790" w:rsidP="00572AB3">
            <w:pPr>
              <w:rPr>
                <w:rFonts w:cs="Arial"/>
                <w:color w:val="000000"/>
                <w:shd w:val="clear" w:color="auto" w:fill="FFFFFF"/>
              </w:rPr>
            </w:pPr>
            <w:proofErr w:type="spellStart"/>
            <w:r w:rsidRPr="000C188F">
              <w:rPr>
                <w:rFonts w:cs="Arial"/>
                <w:color w:val="000000"/>
                <w:shd w:val="clear" w:color="auto" w:fill="FFFFFF"/>
              </w:rPr>
              <w:t>SendGrid</w:t>
            </w:r>
            <w:proofErr w:type="spellEnd"/>
            <w:r w:rsidRPr="000C188F">
              <w:rPr>
                <w:rFonts w:cs="Arial"/>
                <w:color w:val="000000"/>
                <w:shd w:val="clear" w:color="auto" w:fill="FFFFFF"/>
              </w:rPr>
              <w:t xml:space="preserve"> is an awesome service that helps you send large amounts of email (bells and whistles included) without spending large amounts of money. This gem allows for painless integration between </w:t>
            </w:r>
            <w:proofErr w:type="spellStart"/>
            <w:r w:rsidRPr="000C188F">
              <w:rPr>
                <w:rFonts w:cs="Arial"/>
                <w:color w:val="000000"/>
                <w:shd w:val="clear" w:color="auto" w:fill="FFFFFF"/>
              </w:rPr>
              <w:t>ActionMailer</w:t>
            </w:r>
            <w:proofErr w:type="spellEnd"/>
            <w:r w:rsidRPr="000C188F">
              <w:rPr>
                <w:rFonts w:cs="Arial"/>
                <w:color w:val="000000"/>
                <w:shd w:val="clear" w:color="auto" w:fill="FFFFFF"/>
              </w:rPr>
              <w:t xml:space="preserve"> and the </w:t>
            </w:r>
            <w:proofErr w:type="spellStart"/>
            <w:r w:rsidRPr="000C188F">
              <w:rPr>
                <w:rFonts w:cs="Arial"/>
                <w:color w:val="000000"/>
                <w:shd w:val="clear" w:color="auto" w:fill="FFFFFF"/>
              </w:rPr>
              <w:t>SendGrid</w:t>
            </w:r>
            <w:proofErr w:type="spellEnd"/>
            <w:r w:rsidRPr="000C188F">
              <w:rPr>
                <w:rFonts w:cs="Arial"/>
                <w:color w:val="000000"/>
                <w:shd w:val="clear" w:color="auto" w:fill="FFFFFF"/>
              </w:rPr>
              <w:t xml:space="preserve"> SMTP API.</w:t>
            </w:r>
          </w:p>
        </w:tc>
      </w:tr>
      <w:tr w:rsidR="005D3790" w:rsidRPr="000641D9" w14:paraId="3CEB54D4" w14:textId="77777777" w:rsidTr="00572AB3">
        <w:tc>
          <w:tcPr>
            <w:tcW w:w="2607" w:type="dxa"/>
            <w:shd w:val="clear" w:color="auto" w:fill="FFFFFF"/>
          </w:tcPr>
          <w:p w14:paraId="42D28B92" w14:textId="77777777" w:rsidR="005D3790" w:rsidRDefault="005D3790" w:rsidP="00572AB3">
            <w:pPr>
              <w:rPr>
                <w:rFonts w:cs="Arial"/>
              </w:rPr>
            </w:pPr>
            <w:proofErr w:type="spellStart"/>
            <w:r>
              <w:rPr>
                <w:rFonts w:cs="Arial"/>
              </w:rPr>
              <w:t>ffaker</w:t>
            </w:r>
            <w:proofErr w:type="spellEnd"/>
          </w:p>
        </w:tc>
        <w:tc>
          <w:tcPr>
            <w:tcW w:w="1799" w:type="dxa"/>
            <w:shd w:val="clear" w:color="auto" w:fill="FFFFFF"/>
          </w:tcPr>
          <w:p w14:paraId="224145A5" w14:textId="77777777" w:rsidR="005D3790" w:rsidRDefault="003B5E47" w:rsidP="00572AB3">
            <w:pPr>
              <w:rPr>
                <w:rFonts w:cs="Arial"/>
              </w:rPr>
            </w:pPr>
            <w:r>
              <w:rPr>
                <w:rFonts w:cs="Arial"/>
              </w:rPr>
              <w:t>&gt;=1.19.0</w:t>
            </w:r>
          </w:p>
        </w:tc>
        <w:tc>
          <w:tcPr>
            <w:tcW w:w="1614" w:type="dxa"/>
            <w:shd w:val="clear" w:color="auto" w:fill="FFFFFF"/>
          </w:tcPr>
          <w:p w14:paraId="3D198A1B" w14:textId="77777777" w:rsidR="005D3790" w:rsidRDefault="005D3790" w:rsidP="00572AB3">
            <w:pPr>
              <w:rPr>
                <w:rFonts w:cs="Arial"/>
              </w:rPr>
            </w:pPr>
            <w:r>
              <w:rPr>
                <w:rFonts w:cs="Arial"/>
              </w:rPr>
              <w:t>All</w:t>
            </w:r>
          </w:p>
        </w:tc>
        <w:tc>
          <w:tcPr>
            <w:tcW w:w="3016" w:type="dxa"/>
            <w:shd w:val="clear" w:color="auto" w:fill="FFFFFF"/>
          </w:tcPr>
          <w:p w14:paraId="17D40C5F"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generating fake data such as names, addresses, and phone numbers</w:t>
            </w:r>
          </w:p>
        </w:tc>
      </w:tr>
      <w:tr w:rsidR="005D3790" w:rsidRPr="000641D9" w14:paraId="5117F130" w14:textId="77777777" w:rsidTr="00572AB3">
        <w:tc>
          <w:tcPr>
            <w:tcW w:w="2607" w:type="dxa"/>
            <w:shd w:val="clear" w:color="auto" w:fill="FFFFFF"/>
          </w:tcPr>
          <w:p w14:paraId="2B222B53" w14:textId="77777777" w:rsidR="005D3790" w:rsidRDefault="005D3790" w:rsidP="00572AB3">
            <w:pPr>
              <w:rPr>
                <w:rFonts w:cs="Arial"/>
              </w:rPr>
            </w:pPr>
            <w:r>
              <w:rPr>
                <w:rFonts w:cs="Arial"/>
              </w:rPr>
              <w:t>chosen-rails</w:t>
            </w:r>
          </w:p>
        </w:tc>
        <w:tc>
          <w:tcPr>
            <w:tcW w:w="1799" w:type="dxa"/>
            <w:shd w:val="clear" w:color="auto" w:fill="FFFFFF"/>
          </w:tcPr>
          <w:p w14:paraId="58E4CE9E" w14:textId="77777777" w:rsidR="005D3790" w:rsidRDefault="003B5E47" w:rsidP="00572AB3">
            <w:pPr>
              <w:rPr>
                <w:rFonts w:cs="Arial"/>
              </w:rPr>
            </w:pPr>
            <w:r>
              <w:rPr>
                <w:rFonts w:cs="Arial"/>
              </w:rPr>
              <w:t>&gt;=1.0.1</w:t>
            </w:r>
          </w:p>
        </w:tc>
        <w:tc>
          <w:tcPr>
            <w:tcW w:w="1614" w:type="dxa"/>
            <w:shd w:val="clear" w:color="auto" w:fill="FFFFFF"/>
          </w:tcPr>
          <w:p w14:paraId="5CD75777" w14:textId="77777777" w:rsidR="005D3790" w:rsidRDefault="005D3790" w:rsidP="00572AB3">
            <w:pPr>
              <w:rPr>
                <w:rFonts w:cs="Arial"/>
              </w:rPr>
            </w:pPr>
            <w:r>
              <w:rPr>
                <w:rFonts w:cs="Arial"/>
              </w:rPr>
              <w:t>All</w:t>
            </w:r>
          </w:p>
        </w:tc>
        <w:tc>
          <w:tcPr>
            <w:tcW w:w="3016" w:type="dxa"/>
            <w:shd w:val="clear" w:color="auto" w:fill="FFFFFF"/>
          </w:tcPr>
          <w:p w14:paraId="4C4368CA"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Integrate Chosen </w:t>
            </w:r>
            <w:proofErr w:type="spellStart"/>
            <w:r w:rsidRPr="00FC3136">
              <w:rPr>
                <w:rFonts w:cs="Arial"/>
                <w:color w:val="000000"/>
                <w:shd w:val="clear" w:color="auto" w:fill="FFFFFF"/>
              </w:rPr>
              <w:t>javascript</w:t>
            </w:r>
            <w:proofErr w:type="spellEnd"/>
            <w:r w:rsidRPr="00FC3136">
              <w:rPr>
                <w:rFonts w:cs="Arial"/>
                <w:color w:val="000000"/>
                <w:shd w:val="clear" w:color="auto" w:fill="FFFFFF"/>
              </w:rPr>
              <w:t xml:space="preserve"> library with Rails asset pipeline. Chosen</w:t>
            </w:r>
            <w:r w:rsidRPr="00FC3136">
              <w:rPr>
                <w:rStyle w:val="apple-converted-space"/>
                <w:rFonts w:cs="Arial"/>
                <w:color w:val="000000"/>
                <w:shd w:val="clear" w:color="auto" w:fill="FFFFFF"/>
              </w:rPr>
              <w:t> </w:t>
            </w:r>
            <w:r w:rsidRPr="00FC3136">
              <w:rPr>
                <w:rFonts w:cs="Arial"/>
                <w:color w:val="000000"/>
                <w:shd w:val="clear" w:color="auto" w:fill="FFFFFF"/>
              </w:rPr>
              <w:t>is a library for making long, unwieldy select boxes more user friendly.</w:t>
            </w:r>
          </w:p>
        </w:tc>
      </w:tr>
      <w:tr w:rsidR="005D3790" w:rsidRPr="000641D9" w14:paraId="3D29A355" w14:textId="77777777" w:rsidTr="00572AB3">
        <w:tc>
          <w:tcPr>
            <w:tcW w:w="2607" w:type="dxa"/>
            <w:shd w:val="clear" w:color="auto" w:fill="FFFFFF"/>
          </w:tcPr>
          <w:p w14:paraId="1E8C962E" w14:textId="77777777" w:rsidR="005D3790" w:rsidRDefault="005D3790" w:rsidP="00572AB3">
            <w:pPr>
              <w:rPr>
                <w:rFonts w:cs="Arial"/>
              </w:rPr>
            </w:pPr>
            <w:r>
              <w:rPr>
                <w:rFonts w:cs="Arial"/>
              </w:rPr>
              <w:t>select2-rails</w:t>
            </w:r>
          </w:p>
        </w:tc>
        <w:tc>
          <w:tcPr>
            <w:tcW w:w="1799" w:type="dxa"/>
            <w:shd w:val="clear" w:color="auto" w:fill="FFFFFF"/>
          </w:tcPr>
          <w:p w14:paraId="126A3117" w14:textId="77777777" w:rsidR="005D3790" w:rsidRDefault="005D3790" w:rsidP="00572AB3">
            <w:pPr>
              <w:rPr>
                <w:rFonts w:cs="Arial"/>
              </w:rPr>
            </w:pPr>
            <w:r>
              <w:rPr>
                <w:rFonts w:cs="Arial"/>
              </w:rPr>
              <w:t>3.4.2</w:t>
            </w:r>
          </w:p>
        </w:tc>
        <w:tc>
          <w:tcPr>
            <w:tcW w:w="1614" w:type="dxa"/>
            <w:shd w:val="clear" w:color="auto" w:fill="FFFFFF"/>
          </w:tcPr>
          <w:p w14:paraId="0EE9F2AF" w14:textId="77777777" w:rsidR="005D3790" w:rsidRDefault="005D3790" w:rsidP="00572AB3">
            <w:pPr>
              <w:rPr>
                <w:rFonts w:cs="Arial"/>
              </w:rPr>
            </w:pPr>
            <w:r>
              <w:rPr>
                <w:rFonts w:cs="Arial"/>
              </w:rPr>
              <w:t>All</w:t>
            </w:r>
          </w:p>
        </w:tc>
        <w:tc>
          <w:tcPr>
            <w:tcW w:w="3016" w:type="dxa"/>
            <w:shd w:val="clear" w:color="auto" w:fill="FFFFFF"/>
          </w:tcPr>
          <w:p w14:paraId="400FE74F"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Integrate Select2 </w:t>
            </w:r>
            <w:proofErr w:type="spellStart"/>
            <w:r w:rsidRPr="00FC3136">
              <w:rPr>
                <w:rFonts w:cs="Arial"/>
                <w:color w:val="000000"/>
                <w:shd w:val="clear" w:color="auto" w:fill="FFFFFF"/>
              </w:rPr>
              <w:t>javascript</w:t>
            </w:r>
            <w:proofErr w:type="spellEnd"/>
            <w:r w:rsidRPr="00FC3136">
              <w:rPr>
                <w:rFonts w:cs="Arial"/>
                <w:color w:val="000000"/>
                <w:shd w:val="clear" w:color="auto" w:fill="FFFFFF"/>
              </w:rPr>
              <w:t xml:space="preserve"> library with Rails asset pipeline. Select2</w:t>
            </w:r>
            <w:r w:rsidRPr="00FC3136">
              <w:rPr>
                <w:rStyle w:val="apple-converted-space"/>
                <w:rFonts w:cs="Arial"/>
                <w:color w:val="000000"/>
                <w:shd w:val="clear" w:color="auto" w:fill="FFFFFF"/>
              </w:rPr>
              <w:t> </w:t>
            </w:r>
            <w:r w:rsidRPr="00FC3136">
              <w:rPr>
                <w:rFonts w:cs="Arial"/>
                <w:color w:val="000000"/>
                <w:shd w:val="clear" w:color="auto" w:fill="FFFFFF"/>
              </w:rPr>
              <w:t>is a jQuery based replacement for select boxes. It supports searching, remote data sets, and infinite scrolling of results.</w:t>
            </w:r>
          </w:p>
        </w:tc>
      </w:tr>
      <w:tr w:rsidR="005D3790" w:rsidRPr="000641D9" w14:paraId="382AB62E" w14:textId="77777777" w:rsidTr="00572AB3">
        <w:tc>
          <w:tcPr>
            <w:tcW w:w="2607" w:type="dxa"/>
            <w:shd w:val="clear" w:color="auto" w:fill="FFFFFF"/>
          </w:tcPr>
          <w:p w14:paraId="016BC15C" w14:textId="77777777" w:rsidR="005D3790" w:rsidRDefault="005D3790" w:rsidP="00572AB3">
            <w:pPr>
              <w:rPr>
                <w:rFonts w:cs="Arial"/>
              </w:rPr>
            </w:pPr>
            <w:proofErr w:type="spellStart"/>
            <w:r>
              <w:rPr>
                <w:rFonts w:cs="Arial"/>
              </w:rPr>
              <w:t>sort_alphbetical</w:t>
            </w:r>
            <w:proofErr w:type="spellEnd"/>
          </w:p>
        </w:tc>
        <w:tc>
          <w:tcPr>
            <w:tcW w:w="1799" w:type="dxa"/>
            <w:shd w:val="clear" w:color="auto" w:fill="FFFFFF"/>
          </w:tcPr>
          <w:p w14:paraId="1DE592DB" w14:textId="77777777" w:rsidR="005D3790" w:rsidRDefault="003B5E47" w:rsidP="00572AB3">
            <w:pPr>
              <w:rPr>
                <w:rFonts w:cs="Arial"/>
              </w:rPr>
            </w:pPr>
            <w:r>
              <w:rPr>
                <w:rFonts w:cs="Arial"/>
              </w:rPr>
              <w:t>&gt;=1.0.0</w:t>
            </w:r>
          </w:p>
        </w:tc>
        <w:tc>
          <w:tcPr>
            <w:tcW w:w="1614" w:type="dxa"/>
            <w:shd w:val="clear" w:color="auto" w:fill="FFFFFF"/>
          </w:tcPr>
          <w:p w14:paraId="0B3FAA63" w14:textId="77777777" w:rsidR="005D3790" w:rsidRDefault="005D3790" w:rsidP="00572AB3">
            <w:pPr>
              <w:rPr>
                <w:rFonts w:cs="Arial"/>
              </w:rPr>
            </w:pPr>
            <w:r>
              <w:rPr>
                <w:rFonts w:cs="Arial"/>
              </w:rPr>
              <w:t>All</w:t>
            </w:r>
          </w:p>
        </w:tc>
        <w:tc>
          <w:tcPr>
            <w:tcW w:w="3016" w:type="dxa"/>
            <w:shd w:val="clear" w:color="auto" w:fill="FFFFFF"/>
          </w:tcPr>
          <w:p w14:paraId="24785A3E"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Ruby: sort UTF8 Strings alphabetical via Enumerable extension</w:t>
            </w:r>
          </w:p>
        </w:tc>
      </w:tr>
      <w:tr w:rsidR="005D3790" w:rsidRPr="000641D9" w14:paraId="6CBB9CE3" w14:textId="77777777" w:rsidTr="00572AB3">
        <w:tc>
          <w:tcPr>
            <w:tcW w:w="2607" w:type="dxa"/>
            <w:shd w:val="clear" w:color="auto" w:fill="FFFFFF"/>
          </w:tcPr>
          <w:p w14:paraId="599BE700" w14:textId="77777777" w:rsidR="005D3790" w:rsidRDefault="005D3790" w:rsidP="00572AB3">
            <w:pPr>
              <w:rPr>
                <w:rFonts w:cs="Arial"/>
              </w:rPr>
            </w:pPr>
            <w:r>
              <w:rPr>
                <w:rFonts w:cs="Arial"/>
              </w:rPr>
              <w:t>cocoon</w:t>
            </w:r>
          </w:p>
        </w:tc>
        <w:tc>
          <w:tcPr>
            <w:tcW w:w="1799" w:type="dxa"/>
            <w:shd w:val="clear" w:color="auto" w:fill="FFFFFF"/>
          </w:tcPr>
          <w:p w14:paraId="4CF9DCE4" w14:textId="77777777" w:rsidR="005D3790" w:rsidRDefault="003B5E47" w:rsidP="00572AB3">
            <w:pPr>
              <w:rPr>
                <w:rFonts w:cs="Arial"/>
              </w:rPr>
            </w:pPr>
            <w:r>
              <w:rPr>
                <w:rFonts w:cs="Arial"/>
              </w:rPr>
              <w:t>&gt;=1.2.1</w:t>
            </w:r>
          </w:p>
        </w:tc>
        <w:tc>
          <w:tcPr>
            <w:tcW w:w="1614" w:type="dxa"/>
            <w:shd w:val="clear" w:color="auto" w:fill="FFFFFF"/>
          </w:tcPr>
          <w:p w14:paraId="289BF444" w14:textId="77777777" w:rsidR="005D3790" w:rsidRDefault="005D3790" w:rsidP="00572AB3">
            <w:pPr>
              <w:rPr>
                <w:rFonts w:cs="Arial"/>
              </w:rPr>
            </w:pPr>
            <w:r>
              <w:rPr>
                <w:rFonts w:cs="Arial"/>
              </w:rPr>
              <w:t>All</w:t>
            </w:r>
          </w:p>
        </w:tc>
        <w:tc>
          <w:tcPr>
            <w:tcW w:w="3016" w:type="dxa"/>
            <w:shd w:val="clear" w:color="auto" w:fill="FFFFFF"/>
          </w:tcPr>
          <w:p w14:paraId="01F69B97"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Dynamic nested forms using jQuery made easy; works with </w:t>
            </w:r>
            <w:proofErr w:type="spellStart"/>
            <w:r w:rsidRPr="00FC3136">
              <w:rPr>
                <w:rFonts w:cs="Arial"/>
                <w:color w:val="000000"/>
                <w:shd w:val="clear" w:color="auto" w:fill="FFFFFF"/>
              </w:rPr>
              <w:t>formtastic</w:t>
            </w:r>
            <w:proofErr w:type="spellEnd"/>
            <w:r w:rsidRPr="00FC3136">
              <w:rPr>
                <w:rFonts w:cs="Arial"/>
                <w:color w:val="000000"/>
                <w:shd w:val="clear" w:color="auto" w:fill="FFFFFF"/>
              </w:rPr>
              <w:t xml:space="preserve">, </w:t>
            </w:r>
            <w:proofErr w:type="spellStart"/>
            <w:r w:rsidRPr="00FC3136">
              <w:rPr>
                <w:rFonts w:cs="Arial"/>
                <w:color w:val="000000"/>
                <w:shd w:val="clear" w:color="auto" w:fill="FFFFFF"/>
              </w:rPr>
              <w:t>simple_form</w:t>
            </w:r>
            <w:proofErr w:type="spellEnd"/>
            <w:r w:rsidRPr="00FC3136">
              <w:rPr>
                <w:rFonts w:cs="Arial"/>
                <w:color w:val="000000"/>
                <w:shd w:val="clear" w:color="auto" w:fill="FFFFFF"/>
              </w:rPr>
              <w:t xml:space="preserve"> or default forms</w:t>
            </w:r>
          </w:p>
        </w:tc>
      </w:tr>
      <w:tr w:rsidR="005D3790" w:rsidRPr="000641D9" w14:paraId="7F870515" w14:textId="77777777" w:rsidTr="00572AB3">
        <w:tc>
          <w:tcPr>
            <w:tcW w:w="2607" w:type="dxa"/>
            <w:shd w:val="clear" w:color="auto" w:fill="FFFFFF"/>
          </w:tcPr>
          <w:p w14:paraId="747E90AC" w14:textId="77777777" w:rsidR="005D3790" w:rsidRDefault="005D3790" w:rsidP="00572AB3">
            <w:pPr>
              <w:rPr>
                <w:rFonts w:cs="Arial"/>
              </w:rPr>
            </w:pPr>
            <w:proofErr w:type="spellStart"/>
            <w:r>
              <w:rPr>
                <w:rFonts w:cs="Arial"/>
              </w:rPr>
              <w:t>delayed_job_active_record</w:t>
            </w:r>
            <w:proofErr w:type="spellEnd"/>
          </w:p>
        </w:tc>
        <w:tc>
          <w:tcPr>
            <w:tcW w:w="1799" w:type="dxa"/>
            <w:shd w:val="clear" w:color="auto" w:fill="FFFFFF"/>
          </w:tcPr>
          <w:p w14:paraId="36811018" w14:textId="77777777" w:rsidR="005D3790" w:rsidRDefault="003B5E47" w:rsidP="00572AB3">
            <w:pPr>
              <w:rPr>
                <w:rFonts w:cs="Arial"/>
              </w:rPr>
            </w:pPr>
            <w:r>
              <w:rPr>
                <w:rFonts w:cs="Arial"/>
              </w:rPr>
              <w:t>&gt;=4.0.0</w:t>
            </w:r>
          </w:p>
        </w:tc>
        <w:tc>
          <w:tcPr>
            <w:tcW w:w="1614" w:type="dxa"/>
            <w:shd w:val="clear" w:color="auto" w:fill="FFFFFF"/>
          </w:tcPr>
          <w:p w14:paraId="10533B11" w14:textId="77777777" w:rsidR="005D3790" w:rsidRDefault="005D3790" w:rsidP="00572AB3">
            <w:pPr>
              <w:rPr>
                <w:rFonts w:cs="Arial"/>
              </w:rPr>
            </w:pPr>
            <w:r>
              <w:rPr>
                <w:rFonts w:cs="Arial"/>
              </w:rPr>
              <w:t>All</w:t>
            </w:r>
          </w:p>
        </w:tc>
        <w:tc>
          <w:tcPr>
            <w:tcW w:w="3016" w:type="dxa"/>
            <w:shd w:val="clear" w:color="auto" w:fill="FFFFFF"/>
          </w:tcPr>
          <w:p w14:paraId="640DC68D"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ActiveRecord</w:t>
            </w:r>
            <w:proofErr w:type="spellEnd"/>
            <w:r w:rsidRPr="00FC3136">
              <w:rPr>
                <w:rFonts w:cs="Arial"/>
                <w:color w:val="000000"/>
                <w:shd w:val="clear" w:color="auto" w:fill="FFFFFF"/>
              </w:rPr>
              <w:t xml:space="preserve"> backend </w:t>
            </w:r>
            <w:r w:rsidRPr="00FC3136">
              <w:rPr>
                <w:rFonts w:cs="Arial"/>
                <w:color w:val="000000"/>
                <w:shd w:val="clear" w:color="auto" w:fill="FFFFFF"/>
              </w:rPr>
              <w:lastRenderedPageBreak/>
              <w:t xml:space="preserve">integration for </w:t>
            </w:r>
            <w:proofErr w:type="spellStart"/>
            <w:r w:rsidRPr="00FC3136">
              <w:rPr>
                <w:rFonts w:cs="Arial"/>
                <w:color w:val="000000"/>
                <w:shd w:val="clear" w:color="auto" w:fill="FFFFFF"/>
              </w:rPr>
              <w:t>DelayedJob</w:t>
            </w:r>
            <w:proofErr w:type="spellEnd"/>
            <w:r w:rsidRPr="00FC3136">
              <w:rPr>
                <w:rFonts w:cs="Arial"/>
                <w:color w:val="000000"/>
                <w:shd w:val="clear" w:color="auto" w:fill="FFFFFF"/>
              </w:rPr>
              <w:t xml:space="preserve"> 3.0+</w:t>
            </w:r>
          </w:p>
        </w:tc>
      </w:tr>
      <w:tr w:rsidR="005D3790" w:rsidRPr="000641D9" w14:paraId="6649D4C7" w14:textId="77777777" w:rsidTr="00572AB3">
        <w:tc>
          <w:tcPr>
            <w:tcW w:w="2607" w:type="dxa"/>
            <w:shd w:val="clear" w:color="auto" w:fill="FFFFFF"/>
          </w:tcPr>
          <w:p w14:paraId="79DAEC1D" w14:textId="77777777" w:rsidR="005D3790" w:rsidRDefault="005D3790" w:rsidP="00572AB3">
            <w:pPr>
              <w:rPr>
                <w:rFonts w:cs="Arial"/>
              </w:rPr>
            </w:pPr>
            <w:r>
              <w:rPr>
                <w:rFonts w:cs="Arial"/>
              </w:rPr>
              <w:lastRenderedPageBreak/>
              <w:t>airbrake</w:t>
            </w:r>
          </w:p>
        </w:tc>
        <w:tc>
          <w:tcPr>
            <w:tcW w:w="1799" w:type="dxa"/>
            <w:shd w:val="clear" w:color="auto" w:fill="FFFFFF"/>
          </w:tcPr>
          <w:p w14:paraId="5EA10D8B" w14:textId="77777777" w:rsidR="005D3790" w:rsidRDefault="008646E6" w:rsidP="00572AB3">
            <w:pPr>
              <w:rPr>
                <w:rFonts w:cs="Arial"/>
              </w:rPr>
            </w:pPr>
            <w:r>
              <w:rPr>
                <w:rFonts w:cs="Arial"/>
              </w:rPr>
              <w:t>&gt;=3.1.14</w:t>
            </w:r>
          </w:p>
        </w:tc>
        <w:tc>
          <w:tcPr>
            <w:tcW w:w="1614" w:type="dxa"/>
            <w:shd w:val="clear" w:color="auto" w:fill="FFFFFF"/>
          </w:tcPr>
          <w:p w14:paraId="639174D2" w14:textId="77777777" w:rsidR="005D3790" w:rsidRDefault="005D3790" w:rsidP="00572AB3">
            <w:pPr>
              <w:rPr>
                <w:rFonts w:cs="Arial"/>
              </w:rPr>
            </w:pPr>
            <w:r>
              <w:rPr>
                <w:rFonts w:cs="Arial"/>
              </w:rPr>
              <w:t>All</w:t>
            </w:r>
          </w:p>
        </w:tc>
        <w:tc>
          <w:tcPr>
            <w:tcW w:w="3016" w:type="dxa"/>
            <w:shd w:val="clear" w:color="auto" w:fill="FFFFFF"/>
          </w:tcPr>
          <w:p w14:paraId="5E3B88A2" w14:textId="77777777"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 xml:space="preserve">This is the </w:t>
            </w:r>
            <w:proofErr w:type="spellStart"/>
            <w:r w:rsidRPr="00FC3136">
              <w:rPr>
                <w:rFonts w:ascii="Arial" w:hAnsi="Arial" w:cs="Arial"/>
                <w:color w:val="000000"/>
                <w:sz w:val="20"/>
                <w:szCs w:val="20"/>
              </w:rPr>
              <w:t>notifier</w:t>
            </w:r>
            <w:proofErr w:type="spellEnd"/>
            <w:r w:rsidRPr="00FC3136">
              <w:rPr>
                <w:rFonts w:ascii="Arial" w:hAnsi="Arial" w:cs="Arial"/>
                <w:color w:val="000000"/>
                <w:sz w:val="20"/>
                <w:szCs w:val="20"/>
              </w:rPr>
              <w:t xml:space="preserve"> gem for integrating apps with</w:t>
            </w:r>
            <w:r w:rsidRPr="00FC3136">
              <w:rPr>
                <w:rStyle w:val="apple-converted-space"/>
                <w:rFonts w:ascii="Arial" w:hAnsi="Arial" w:cs="Arial"/>
                <w:color w:val="000000"/>
                <w:sz w:val="20"/>
                <w:szCs w:val="20"/>
              </w:rPr>
              <w:t> </w:t>
            </w:r>
            <w:r w:rsidRPr="00FC3136">
              <w:rPr>
                <w:rFonts w:ascii="Arial" w:hAnsi="Arial" w:cs="Arial"/>
                <w:color w:val="000000"/>
                <w:sz w:val="20"/>
                <w:szCs w:val="20"/>
              </w:rPr>
              <w:t>Airbrake. When an uncaught exception occurs, Airbrake will POST the relevant data to the Airbrake server specified in your environment.</w:t>
            </w:r>
          </w:p>
          <w:p w14:paraId="2CF5A1B8" w14:textId="77777777" w:rsidR="005D3790" w:rsidRPr="00171C85" w:rsidRDefault="005D3790" w:rsidP="00572AB3">
            <w:pPr>
              <w:rPr>
                <w:rFonts w:cs="Arial"/>
                <w:color w:val="333333"/>
                <w:shd w:val="clear" w:color="auto" w:fill="FFFFFF"/>
              </w:rPr>
            </w:pPr>
          </w:p>
        </w:tc>
      </w:tr>
      <w:tr w:rsidR="005D3790" w:rsidRPr="000641D9" w14:paraId="33E4E51F" w14:textId="77777777" w:rsidTr="00572AB3">
        <w:tc>
          <w:tcPr>
            <w:tcW w:w="2607" w:type="dxa"/>
            <w:shd w:val="clear" w:color="auto" w:fill="FFFFFF"/>
          </w:tcPr>
          <w:p w14:paraId="3974B454" w14:textId="77777777" w:rsidR="005D3790" w:rsidRDefault="005D3790" w:rsidP="00572AB3">
            <w:pPr>
              <w:rPr>
                <w:rFonts w:cs="Arial"/>
              </w:rPr>
            </w:pPr>
            <w:r>
              <w:rPr>
                <w:rFonts w:cs="Arial"/>
              </w:rPr>
              <w:t>whenever</w:t>
            </w:r>
          </w:p>
        </w:tc>
        <w:tc>
          <w:tcPr>
            <w:tcW w:w="1799" w:type="dxa"/>
            <w:shd w:val="clear" w:color="auto" w:fill="FFFFFF"/>
          </w:tcPr>
          <w:p w14:paraId="4D36D2C8" w14:textId="77777777" w:rsidR="005D3790" w:rsidRDefault="002253D2" w:rsidP="00572AB3">
            <w:pPr>
              <w:rPr>
                <w:rFonts w:cs="Arial"/>
              </w:rPr>
            </w:pPr>
            <w:r>
              <w:rPr>
                <w:rFonts w:cs="Arial"/>
              </w:rPr>
              <w:t>&gt;=0.8.4</w:t>
            </w:r>
          </w:p>
        </w:tc>
        <w:tc>
          <w:tcPr>
            <w:tcW w:w="1614" w:type="dxa"/>
            <w:shd w:val="clear" w:color="auto" w:fill="FFFFFF"/>
          </w:tcPr>
          <w:p w14:paraId="4B411B72" w14:textId="77777777" w:rsidR="005D3790" w:rsidRDefault="005D3790" w:rsidP="00572AB3">
            <w:pPr>
              <w:rPr>
                <w:rFonts w:cs="Arial"/>
              </w:rPr>
            </w:pPr>
            <w:r>
              <w:rPr>
                <w:rFonts w:cs="Arial"/>
              </w:rPr>
              <w:t>All</w:t>
            </w:r>
          </w:p>
        </w:tc>
        <w:tc>
          <w:tcPr>
            <w:tcW w:w="3016" w:type="dxa"/>
            <w:shd w:val="clear" w:color="auto" w:fill="FFFFFF"/>
          </w:tcPr>
          <w:p w14:paraId="1BC6C79F" w14:textId="77777777" w:rsidR="005D3790" w:rsidRPr="00171C85" w:rsidRDefault="005D3790" w:rsidP="00572AB3">
            <w:pPr>
              <w:rPr>
                <w:rFonts w:cs="Arial"/>
                <w:color w:val="333333"/>
                <w:shd w:val="clear" w:color="auto" w:fill="FFFFFF"/>
              </w:rPr>
            </w:pPr>
            <w:r w:rsidRPr="00FC3136">
              <w:rPr>
                <w:rFonts w:cs="Arial"/>
                <w:color w:val="000000"/>
                <w:shd w:val="clear" w:color="auto" w:fill="FFFFFF"/>
              </w:rPr>
              <w:t xml:space="preserve">Whenever is a Ruby gem that provides a clear syntax for writing and deploying </w:t>
            </w:r>
            <w:proofErr w:type="spellStart"/>
            <w:r w:rsidRPr="00FC3136">
              <w:rPr>
                <w:rFonts w:cs="Arial"/>
                <w:color w:val="000000"/>
                <w:shd w:val="clear" w:color="auto" w:fill="FFFFFF"/>
              </w:rPr>
              <w:t>cron</w:t>
            </w:r>
            <w:proofErr w:type="spellEnd"/>
            <w:r w:rsidRPr="00FC3136">
              <w:rPr>
                <w:rFonts w:cs="Arial"/>
                <w:color w:val="000000"/>
                <w:shd w:val="clear" w:color="auto" w:fill="FFFFFF"/>
              </w:rPr>
              <w:t xml:space="preserve"> </w:t>
            </w:r>
            <w:proofErr w:type="gramStart"/>
            <w:r w:rsidRPr="00FC3136">
              <w:rPr>
                <w:rFonts w:cs="Arial"/>
                <w:color w:val="000000"/>
                <w:shd w:val="clear" w:color="auto" w:fill="FFFFFF"/>
              </w:rPr>
              <w:t>jobs</w:t>
            </w:r>
            <w:r>
              <w:rPr>
                <w:rFonts w:ascii="Helvetica" w:hAnsi="Helvetica"/>
                <w:color w:val="333333"/>
                <w:sz w:val="23"/>
                <w:szCs w:val="23"/>
                <w:shd w:val="clear" w:color="auto" w:fill="FFFFFF"/>
              </w:rPr>
              <w:t>.</w:t>
            </w:r>
            <w:proofErr w:type="gramEnd"/>
          </w:p>
        </w:tc>
      </w:tr>
      <w:tr w:rsidR="005D3790" w:rsidRPr="000641D9" w14:paraId="07FDA9CC" w14:textId="77777777" w:rsidTr="00572AB3">
        <w:tc>
          <w:tcPr>
            <w:tcW w:w="2607" w:type="dxa"/>
            <w:shd w:val="clear" w:color="auto" w:fill="FFFFFF"/>
          </w:tcPr>
          <w:p w14:paraId="6F369F3D" w14:textId="77777777" w:rsidR="005D3790" w:rsidRDefault="005D3790" w:rsidP="00572AB3">
            <w:pPr>
              <w:rPr>
                <w:rFonts w:cs="Arial"/>
              </w:rPr>
            </w:pPr>
            <w:r>
              <w:rPr>
                <w:rFonts w:cs="Arial"/>
              </w:rPr>
              <w:t>naught</w:t>
            </w:r>
          </w:p>
        </w:tc>
        <w:tc>
          <w:tcPr>
            <w:tcW w:w="1799" w:type="dxa"/>
            <w:shd w:val="clear" w:color="auto" w:fill="FFFFFF"/>
          </w:tcPr>
          <w:p w14:paraId="1D87E438" w14:textId="77777777" w:rsidR="005D3790" w:rsidRDefault="002253D2" w:rsidP="00572AB3">
            <w:pPr>
              <w:rPr>
                <w:rFonts w:cs="Arial"/>
              </w:rPr>
            </w:pPr>
            <w:r>
              <w:rPr>
                <w:rFonts w:cs="Arial"/>
              </w:rPr>
              <w:t>&gt;=0.0.2</w:t>
            </w:r>
          </w:p>
        </w:tc>
        <w:tc>
          <w:tcPr>
            <w:tcW w:w="1614" w:type="dxa"/>
            <w:shd w:val="clear" w:color="auto" w:fill="FFFFFF"/>
          </w:tcPr>
          <w:p w14:paraId="014AF1F8" w14:textId="77777777" w:rsidR="005D3790" w:rsidRDefault="005D3790" w:rsidP="00572AB3">
            <w:pPr>
              <w:rPr>
                <w:rFonts w:cs="Arial"/>
              </w:rPr>
            </w:pPr>
            <w:r>
              <w:rPr>
                <w:rFonts w:cs="Arial"/>
              </w:rPr>
              <w:t>All</w:t>
            </w:r>
          </w:p>
        </w:tc>
        <w:tc>
          <w:tcPr>
            <w:tcW w:w="3016" w:type="dxa"/>
            <w:shd w:val="clear" w:color="auto" w:fill="FFFFFF"/>
          </w:tcPr>
          <w:p w14:paraId="33315E5B"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 toolkit for building Null Object classes in Ruby.</w:t>
            </w:r>
          </w:p>
        </w:tc>
      </w:tr>
      <w:tr w:rsidR="005D3790" w:rsidRPr="000641D9" w14:paraId="2351DA95" w14:textId="77777777" w:rsidTr="00572AB3">
        <w:tc>
          <w:tcPr>
            <w:tcW w:w="2607" w:type="dxa"/>
            <w:shd w:val="clear" w:color="auto" w:fill="FFFFFF"/>
          </w:tcPr>
          <w:p w14:paraId="2967A2D5" w14:textId="77777777" w:rsidR="005D3790" w:rsidRDefault="005D3790" w:rsidP="00572AB3">
            <w:pPr>
              <w:rPr>
                <w:rFonts w:cs="Arial"/>
              </w:rPr>
            </w:pPr>
            <w:r>
              <w:rPr>
                <w:rFonts w:cs="Arial"/>
              </w:rPr>
              <w:t>psych</w:t>
            </w:r>
          </w:p>
        </w:tc>
        <w:tc>
          <w:tcPr>
            <w:tcW w:w="1799" w:type="dxa"/>
            <w:shd w:val="clear" w:color="auto" w:fill="FFFFFF"/>
          </w:tcPr>
          <w:p w14:paraId="07DE8B8E" w14:textId="77777777" w:rsidR="005D3790" w:rsidRDefault="002253D2" w:rsidP="00572AB3">
            <w:pPr>
              <w:rPr>
                <w:rFonts w:cs="Arial"/>
              </w:rPr>
            </w:pPr>
            <w:r>
              <w:rPr>
                <w:rFonts w:cs="Arial"/>
              </w:rPr>
              <w:t>&gt;=2.0.1</w:t>
            </w:r>
          </w:p>
        </w:tc>
        <w:tc>
          <w:tcPr>
            <w:tcW w:w="1614" w:type="dxa"/>
            <w:shd w:val="clear" w:color="auto" w:fill="FFFFFF"/>
          </w:tcPr>
          <w:p w14:paraId="7F9C6AF6" w14:textId="77777777" w:rsidR="005D3790" w:rsidRDefault="005D3790" w:rsidP="00572AB3">
            <w:pPr>
              <w:rPr>
                <w:rFonts w:cs="Arial"/>
              </w:rPr>
            </w:pPr>
            <w:r>
              <w:rPr>
                <w:rFonts w:cs="Arial"/>
              </w:rPr>
              <w:t>All</w:t>
            </w:r>
          </w:p>
        </w:tc>
        <w:tc>
          <w:tcPr>
            <w:tcW w:w="3016" w:type="dxa"/>
            <w:shd w:val="clear" w:color="auto" w:fill="FFFFFF"/>
          </w:tcPr>
          <w:p w14:paraId="2EC0538B"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Psych is a YAML parser and emitter. Psych leverages</w:t>
            </w:r>
            <w:r w:rsidRPr="00FC3136">
              <w:rPr>
                <w:rStyle w:val="apple-converted-space"/>
                <w:rFonts w:cs="Arial"/>
                <w:color w:val="000000"/>
                <w:shd w:val="clear" w:color="auto" w:fill="FFFFFF"/>
              </w:rPr>
              <w:t> </w:t>
            </w:r>
            <w:proofErr w:type="spellStart"/>
            <w:r w:rsidR="00C16D0F">
              <w:fldChar w:fldCharType="begin"/>
            </w:r>
            <w:r w:rsidR="00C16D0F">
              <w:instrText xml:space="preserve"> HYPERLINK "http://pyyaml.org/wiki/LibYAML" </w:instrText>
            </w:r>
            <w:r w:rsidR="00C16D0F">
              <w:fldChar w:fldCharType="separate"/>
            </w:r>
            <w:r w:rsidRPr="00FC3136">
              <w:rPr>
                <w:rStyle w:val="Hyperlink"/>
                <w:rFonts w:cs="Arial"/>
                <w:color w:val="000000"/>
                <w:shd w:val="clear" w:color="auto" w:fill="FFFFFF"/>
              </w:rPr>
              <w:t>libyaml</w:t>
            </w:r>
            <w:proofErr w:type="spellEnd"/>
            <w:r w:rsidR="00C16D0F">
              <w:rPr>
                <w:rStyle w:val="Hyperlink"/>
                <w:rFonts w:cs="Arial"/>
                <w:color w:val="000000"/>
                <w:shd w:val="clear" w:color="auto" w:fill="FFFFFF"/>
              </w:rPr>
              <w:fldChar w:fldCharType="end"/>
            </w:r>
            <w:r w:rsidRPr="00FC3136">
              <w:rPr>
                <w:rStyle w:val="apple-converted-space"/>
                <w:rFonts w:cs="Arial"/>
                <w:color w:val="000000"/>
                <w:shd w:val="clear" w:color="auto" w:fill="FFFFFF"/>
              </w:rPr>
              <w:t> </w:t>
            </w:r>
            <w:r w:rsidRPr="00FC3136">
              <w:rPr>
                <w:rFonts w:cs="Arial"/>
                <w:color w:val="000000"/>
                <w:shd w:val="clear" w:color="auto" w:fill="FFFFFF"/>
              </w:rPr>
              <w:t xml:space="preserve">for its YAML parsing and emitting capabilities. In addition to wrapping </w:t>
            </w:r>
            <w:proofErr w:type="spellStart"/>
            <w:r w:rsidRPr="00FC3136">
              <w:rPr>
                <w:rFonts w:cs="Arial"/>
                <w:color w:val="000000"/>
                <w:shd w:val="clear" w:color="auto" w:fill="FFFFFF"/>
              </w:rPr>
              <w:t>libyaml</w:t>
            </w:r>
            <w:proofErr w:type="spellEnd"/>
            <w:r w:rsidRPr="00FC3136">
              <w:rPr>
                <w:rFonts w:cs="Arial"/>
                <w:color w:val="000000"/>
                <w:shd w:val="clear" w:color="auto" w:fill="FFFFFF"/>
              </w:rPr>
              <w:t>, Psych also knows how to serialize and de-serialize most Ruby objects to and from the YAML format.</w:t>
            </w:r>
          </w:p>
        </w:tc>
      </w:tr>
      <w:tr w:rsidR="005D3790" w:rsidRPr="000641D9" w14:paraId="4B39A8D0" w14:textId="77777777" w:rsidTr="00572AB3">
        <w:tc>
          <w:tcPr>
            <w:tcW w:w="2607" w:type="dxa"/>
            <w:shd w:val="clear" w:color="auto" w:fill="FFFFFF"/>
          </w:tcPr>
          <w:p w14:paraId="163B4CDD" w14:textId="77777777" w:rsidR="005D3790" w:rsidRDefault="005D3790" w:rsidP="00572AB3">
            <w:pPr>
              <w:rPr>
                <w:rFonts w:cs="Arial"/>
              </w:rPr>
            </w:pPr>
            <w:proofErr w:type="spellStart"/>
            <w:r>
              <w:rPr>
                <w:rFonts w:cs="Arial"/>
              </w:rPr>
              <w:t>factory_girl</w:t>
            </w:r>
            <w:proofErr w:type="spellEnd"/>
          </w:p>
        </w:tc>
        <w:tc>
          <w:tcPr>
            <w:tcW w:w="1799" w:type="dxa"/>
            <w:shd w:val="clear" w:color="auto" w:fill="FFFFFF"/>
          </w:tcPr>
          <w:p w14:paraId="7C007FBE" w14:textId="77777777" w:rsidR="005D3790" w:rsidRDefault="005F0FC6" w:rsidP="00572AB3">
            <w:pPr>
              <w:rPr>
                <w:rFonts w:cs="Arial"/>
              </w:rPr>
            </w:pPr>
            <w:r>
              <w:rPr>
                <w:rFonts w:cs="Arial"/>
              </w:rPr>
              <w:t>&gt;=4.2.0</w:t>
            </w:r>
          </w:p>
        </w:tc>
        <w:tc>
          <w:tcPr>
            <w:tcW w:w="1614" w:type="dxa"/>
            <w:shd w:val="clear" w:color="auto" w:fill="FFFFFF"/>
          </w:tcPr>
          <w:p w14:paraId="3A318479" w14:textId="77777777" w:rsidR="005D3790" w:rsidRDefault="005D3790" w:rsidP="00572AB3">
            <w:pPr>
              <w:rPr>
                <w:rFonts w:cs="Arial"/>
              </w:rPr>
            </w:pPr>
            <w:r>
              <w:rPr>
                <w:rFonts w:cs="Arial"/>
              </w:rPr>
              <w:t>All</w:t>
            </w:r>
          </w:p>
        </w:tc>
        <w:tc>
          <w:tcPr>
            <w:tcW w:w="3016" w:type="dxa"/>
            <w:shd w:val="clear" w:color="auto" w:fill="FFFFFF"/>
          </w:tcPr>
          <w:p w14:paraId="18B3F7E4"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setting up Ruby objects as test data.</w:t>
            </w:r>
          </w:p>
        </w:tc>
      </w:tr>
      <w:tr w:rsidR="005D3790" w:rsidRPr="000641D9" w14:paraId="59FB23CB" w14:textId="77777777" w:rsidTr="00572AB3">
        <w:tc>
          <w:tcPr>
            <w:tcW w:w="2607" w:type="dxa"/>
            <w:shd w:val="clear" w:color="auto" w:fill="FFFFFF"/>
          </w:tcPr>
          <w:p w14:paraId="7E0E1C3C" w14:textId="77777777" w:rsidR="005D3790" w:rsidRDefault="005D3790" w:rsidP="00572AB3">
            <w:pPr>
              <w:rPr>
                <w:rFonts w:cs="Arial"/>
              </w:rPr>
            </w:pPr>
            <w:r>
              <w:rPr>
                <w:rFonts w:cs="Arial"/>
              </w:rPr>
              <w:t>listen</w:t>
            </w:r>
          </w:p>
        </w:tc>
        <w:tc>
          <w:tcPr>
            <w:tcW w:w="1799" w:type="dxa"/>
            <w:shd w:val="clear" w:color="auto" w:fill="FFFFFF"/>
          </w:tcPr>
          <w:p w14:paraId="7E5E207B" w14:textId="77777777" w:rsidR="005D3790" w:rsidRDefault="005F0FC6" w:rsidP="00572AB3">
            <w:pPr>
              <w:rPr>
                <w:rFonts w:cs="Arial"/>
              </w:rPr>
            </w:pPr>
            <w:r>
              <w:rPr>
                <w:rFonts w:cs="Arial"/>
              </w:rPr>
              <w:t>&gt;=2.1.1</w:t>
            </w:r>
          </w:p>
        </w:tc>
        <w:tc>
          <w:tcPr>
            <w:tcW w:w="1614" w:type="dxa"/>
            <w:shd w:val="clear" w:color="auto" w:fill="FFFFFF"/>
          </w:tcPr>
          <w:p w14:paraId="7C110418" w14:textId="77777777" w:rsidR="005D3790" w:rsidRDefault="005D3790" w:rsidP="00572AB3">
            <w:pPr>
              <w:rPr>
                <w:rFonts w:cs="Arial"/>
              </w:rPr>
            </w:pPr>
            <w:r>
              <w:rPr>
                <w:rFonts w:cs="Arial"/>
              </w:rPr>
              <w:t>All</w:t>
            </w:r>
          </w:p>
        </w:tc>
        <w:tc>
          <w:tcPr>
            <w:tcW w:w="3016" w:type="dxa"/>
            <w:shd w:val="clear" w:color="auto" w:fill="FFFFFF"/>
          </w:tcPr>
          <w:p w14:paraId="33D6FED6"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The Listen gem listens to file modifications and notifies you about the changes.</w:t>
            </w:r>
          </w:p>
        </w:tc>
      </w:tr>
      <w:tr w:rsidR="005D3790" w:rsidRPr="000641D9" w14:paraId="2218312A" w14:textId="77777777" w:rsidTr="00572AB3">
        <w:tc>
          <w:tcPr>
            <w:tcW w:w="2607" w:type="dxa"/>
            <w:shd w:val="clear" w:color="auto" w:fill="FFFFFF"/>
          </w:tcPr>
          <w:p w14:paraId="12990A9A" w14:textId="77777777" w:rsidR="005D3790" w:rsidRDefault="005D3790" w:rsidP="00572AB3">
            <w:pPr>
              <w:rPr>
                <w:rFonts w:cs="Arial"/>
              </w:rPr>
            </w:pPr>
            <w:proofErr w:type="spellStart"/>
            <w:r>
              <w:rPr>
                <w:rFonts w:cs="Arial"/>
              </w:rPr>
              <w:t>execjs</w:t>
            </w:r>
            <w:proofErr w:type="spellEnd"/>
          </w:p>
        </w:tc>
        <w:tc>
          <w:tcPr>
            <w:tcW w:w="1799" w:type="dxa"/>
            <w:shd w:val="clear" w:color="auto" w:fill="FFFFFF"/>
          </w:tcPr>
          <w:p w14:paraId="14385FFC" w14:textId="77777777" w:rsidR="005D3790" w:rsidRDefault="005D3790" w:rsidP="00572AB3">
            <w:pPr>
              <w:rPr>
                <w:rFonts w:cs="Arial"/>
              </w:rPr>
            </w:pPr>
            <w:r>
              <w:rPr>
                <w:rFonts w:cs="Arial"/>
              </w:rPr>
              <w:t>1.4.0</w:t>
            </w:r>
          </w:p>
        </w:tc>
        <w:tc>
          <w:tcPr>
            <w:tcW w:w="1614" w:type="dxa"/>
            <w:shd w:val="clear" w:color="auto" w:fill="FFFFFF"/>
          </w:tcPr>
          <w:p w14:paraId="51C6F633" w14:textId="77777777" w:rsidR="005D3790" w:rsidRDefault="005D3790" w:rsidP="00572AB3">
            <w:pPr>
              <w:rPr>
                <w:rFonts w:cs="Arial"/>
              </w:rPr>
            </w:pPr>
            <w:r>
              <w:rPr>
                <w:rFonts w:cs="Arial"/>
              </w:rPr>
              <w:t>All</w:t>
            </w:r>
          </w:p>
        </w:tc>
        <w:tc>
          <w:tcPr>
            <w:tcW w:w="3016" w:type="dxa"/>
            <w:shd w:val="clear" w:color="auto" w:fill="FFFFFF"/>
          </w:tcPr>
          <w:p w14:paraId="58DFF072"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ExecJS</w:t>
            </w:r>
            <w:proofErr w:type="spellEnd"/>
            <w:r w:rsidRPr="00FC3136">
              <w:rPr>
                <w:rFonts w:cs="Arial"/>
                <w:color w:val="000000"/>
                <w:shd w:val="clear" w:color="auto" w:fill="FFFFFF"/>
              </w:rPr>
              <w:t xml:space="preserve"> lets you run JavaScript code from Ruby. It automatically picks the best runtime available to evaluate your JavaScript program, then returns the result to you as a </w:t>
            </w:r>
            <w:r w:rsidRPr="00FC3136">
              <w:rPr>
                <w:rFonts w:cs="Arial"/>
                <w:color w:val="000000"/>
                <w:shd w:val="clear" w:color="auto" w:fill="FFFFFF"/>
              </w:rPr>
              <w:lastRenderedPageBreak/>
              <w:t>Ruby object.</w:t>
            </w:r>
          </w:p>
        </w:tc>
      </w:tr>
      <w:tr w:rsidR="005D3790" w:rsidRPr="000641D9" w14:paraId="7B4DF6B0" w14:textId="77777777" w:rsidTr="00572AB3">
        <w:tc>
          <w:tcPr>
            <w:tcW w:w="2607" w:type="dxa"/>
            <w:shd w:val="clear" w:color="auto" w:fill="FFFFFF"/>
          </w:tcPr>
          <w:p w14:paraId="1522D361" w14:textId="77777777" w:rsidR="005D3790" w:rsidRDefault="005D3790" w:rsidP="00572AB3">
            <w:pPr>
              <w:rPr>
                <w:rFonts w:cs="Arial"/>
              </w:rPr>
            </w:pPr>
            <w:r>
              <w:rPr>
                <w:rFonts w:cs="Arial"/>
              </w:rPr>
              <w:lastRenderedPageBreak/>
              <w:t>sass-rails</w:t>
            </w:r>
          </w:p>
        </w:tc>
        <w:tc>
          <w:tcPr>
            <w:tcW w:w="1799" w:type="dxa"/>
            <w:shd w:val="clear" w:color="auto" w:fill="FFFFFF"/>
          </w:tcPr>
          <w:p w14:paraId="7413EFC6" w14:textId="77777777" w:rsidR="005D3790" w:rsidRDefault="005D3790" w:rsidP="00572AB3">
            <w:pPr>
              <w:rPr>
                <w:rFonts w:cs="Arial"/>
              </w:rPr>
            </w:pPr>
            <w:r>
              <w:rPr>
                <w:rFonts w:cs="Arial"/>
              </w:rPr>
              <w:t>3.2.3</w:t>
            </w:r>
          </w:p>
        </w:tc>
        <w:tc>
          <w:tcPr>
            <w:tcW w:w="1614" w:type="dxa"/>
            <w:shd w:val="clear" w:color="auto" w:fill="FFFFFF"/>
          </w:tcPr>
          <w:p w14:paraId="3BE28055" w14:textId="77777777" w:rsidR="005D3790" w:rsidRDefault="005D3790" w:rsidP="00572AB3">
            <w:pPr>
              <w:rPr>
                <w:rFonts w:cs="Arial"/>
              </w:rPr>
            </w:pPr>
            <w:r>
              <w:rPr>
                <w:rFonts w:cs="Arial"/>
              </w:rPr>
              <w:t>Development</w:t>
            </w:r>
          </w:p>
        </w:tc>
        <w:tc>
          <w:tcPr>
            <w:tcW w:w="3016" w:type="dxa"/>
            <w:shd w:val="clear" w:color="auto" w:fill="FFFFFF"/>
          </w:tcPr>
          <w:p w14:paraId="7B620B07"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This gem provides official integration for Ruby on Rails projects with the Sass </w:t>
            </w:r>
            <w:proofErr w:type="spellStart"/>
            <w:r w:rsidRPr="00FC3136">
              <w:rPr>
                <w:rFonts w:cs="Arial"/>
                <w:color w:val="000000"/>
                <w:shd w:val="clear" w:color="auto" w:fill="FFFFFF"/>
              </w:rPr>
              <w:t>stylesheet</w:t>
            </w:r>
            <w:proofErr w:type="spellEnd"/>
            <w:r w:rsidRPr="00FC3136">
              <w:rPr>
                <w:rFonts w:cs="Arial"/>
                <w:color w:val="000000"/>
                <w:shd w:val="clear" w:color="auto" w:fill="FFFFFF"/>
              </w:rPr>
              <w:t xml:space="preserve"> language.</w:t>
            </w:r>
          </w:p>
        </w:tc>
      </w:tr>
      <w:tr w:rsidR="005D3790" w:rsidRPr="000641D9" w14:paraId="56A410F3" w14:textId="77777777" w:rsidTr="00572AB3">
        <w:tc>
          <w:tcPr>
            <w:tcW w:w="2607" w:type="dxa"/>
            <w:shd w:val="clear" w:color="auto" w:fill="FFFFFF"/>
          </w:tcPr>
          <w:p w14:paraId="78FDB48C" w14:textId="77777777" w:rsidR="005D3790" w:rsidRDefault="005D3790" w:rsidP="00572AB3">
            <w:pPr>
              <w:rPr>
                <w:rFonts w:cs="Arial"/>
              </w:rPr>
            </w:pPr>
            <w:r>
              <w:rPr>
                <w:rFonts w:cs="Arial"/>
              </w:rPr>
              <w:t>coffee-rails</w:t>
            </w:r>
          </w:p>
        </w:tc>
        <w:tc>
          <w:tcPr>
            <w:tcW w:w="1799" w:type="dxa"/>
            <w:shd w:val="clear" w:color="auto" w:fill="FFFFFF"/>
          </w:tcPr>
          <w:p w14:paraId="38044D61" w14:textId="77777777" w:rsidR="005D3790" w:rsidRDefault="005D3790" w:rsidP="00572AB3">
            <w:pPr>
              <w:rPr>
                <w:rFonts w:cs="Arial"/>
              </w:rPr>
            </w:pPr>
            <w:r>
              <w:rPr>
                <w:rFonts w:cs="Arial"/>
              </w:rPr>
              <w:t>3.2.1</w:t>
            </w:r>
          </w:p>
        </w:tc>
        <w:tc>
          <w:tcPr>
            <w:tcW w:w="1614" w:type="dxa"/>
            <w:shd w:val="clear" w:color="auto" w:fill="FFFFFF"/>
          </w:tcPr>
          <w:p w14:paraId="18195915" w14:textId="77777777" w:rsidR="005D3790" w:rsidRDefault="005D3790" w:rsidP="00572AB3">
            <w:pPr>
              <w:rPr>
                <w:rFonts w:cs="Arial"/>
              </w:rPr>
            </w:pPr>
            <w:r>
              <w:rPr>
                <w:rFonts w:cs="Arial"/>
              </w:rPr>
              <w:t>Development</w:t>
            </w:r>
          </w:p>
        </w:tc>
        <w:tc>
          <w:tcPr>
            <w:tcW w:w="3016" w:type="dxa"/>
            <w:shd w:val="clear" w:color="auto" w:fill="FFFFFF"/>
          </w:tcPr>
          <w:p w14:paraId="1F7B421D"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CoffeeScript</w:t>
            </w:r>
            <w:proofErr w:type="spellEnd"/>
            <w:r w:rsidRPr="00FC3136">
              <w:rPr>
                <w:rFonts w:cs="Arial"/>
                <w:color w:val="000000"/>
                <w:shd w:val="clear" w:color="auto" w:fill="FFFFFF"/>
              </w:rPr>
              <w:t xml:space="preserve"> adapter for the Rails asset pipeline. Also adds support to use </w:t>
            </w:r>
            <w:proofErr w:type="spellStart"/>
            <w:r w:rsidRPr="00FC3136">
              <w:rPr>
                <w:rFonts w:cs="Arial"/>
                <w:color w:val="000000"/>
                <w:shd w:val="clear" w:color="auto" w:fill="FFFFFF"/>
              </w:rPr>
              <w:t>CoffeeScript</w:t>
            </w:r>
            <w:proofErr w:type="spellEnd"/>
            <w:r w:rsidRPr="00FC3136">
              <w:rPr>
                <w:rFonts w:cs="Arial"/>
                <w:color w:val="000000"/>
                <w:shd w:val="clear" w:color="auto" w:fill="FFFFFF"/>
              </w:rPr>
              <w:t xml:space="preserve"> to respond to JavaScript requests (use .</w:t>
            </w:r>
            <w:proofErr w:type="spellStart"/>
            <w:r w:rsidRPr="00FC3136">
              <w:rPr>
                <w:rFonts w:cs="Arial"/>
                <w:color w:val="000000"/>
                <w:shd w:val="clear" w:color="auto" w:fill="FFFFFF"/>
              </w:rPr>
              <w:t>js.coffee</w:t>
            </w:r>
            <w:proofErr w:type="spellEnd"/>
            <w:r w:rsidRPr="00FC3136">
              <w:rPr>
                <w:rFonts w:cs="Arial"/>
                <w:color w:val="000000"/>
                <w:shd w:val="clear" w:color="auto" w:fill="FFFFFF"/>
              </w:rPr>
              <w:t xml:space="preserve"> views).</w:t>
            </w:r>
          </w:p>
        </w:tc>
      </w:tr>
      <w:tr w:rsidR="005D3790" w:rsidRPr="000641D9" w14:paraId="19424C04" w14:textId="77777777" w:rsidTr="00572AB3">
        <w:tc>
          <w:tcPr>
            <w:tcW w:w="2607" w:type="dxa"/>
            <w:shd w:val="clear" w:color="auto" w:fill="FFFFFF"/>
          </w:tcPr>
          <w:p w14:paraId="6F2B1FE1" w14:textId="77777777" w:rsidR="005D3790" w:rsidRDefault="005D3790" w:rsidP="00572AB3">
            <w:pPr>
              <w:rPr>
                <w:rFonts w:cs="Arial"/>
              </w:rPr>
            </w:pPr>
            <w:proofErr w:type="spellStart"/>
            <w:r>
              <w:rPr>
                <w:rFonts w:cs="Arial"/>
              </w:rPr>
              <w:t>uglifier</w:t>
            </w:r>
            <w:proofErr w:type="spellEnd"/>
          </w:p>
        </w:tc>
        <w:tc>
          <w:tcPr>
            <w:tcW w:w="1799" w:type="dxa"/>
            <w:shd w:val="clear" w:color="auto" w:fill="FFFFFF"/>
          </w:tcPr>
          <w:p w14:paraId="6472E044" w14:textId="77777777" w:rsidR="005D3790" w:rsidRDefault="005D3790" w:rsidP="00572AB3">
            <w:pPr>
              <w:rPr>
                <w:rFonts w:cs="Arial"/>
              </w:rPr>
            </w:pPr>
            <w:r>
              <w:rPr>
                <w:rFonts w:cs="Arial"/>
              </w:rPr>
              <w:t>&gt;=1.0.3</w:t>
            </w:r>
          </w:p>
        </w:tc>
        <w:tc>
          <w:tcPr>
            <w:tcW w:w="1614" w:type="dxa"/>
            <w:shd w:val="clear" w:color="auto" w:fill="FFFFFF"/>
          </w:tcPr>
          <w:p w14:paraId="26126F57" w14:textId="77777777" w:rsidR="005D3790" w:rsidRDefault="005D3790" w:rsidP="00572AB3">
            <w:pPr>
              <w:rPr>
                <w:rFonts w:cs="Arial"/>
              </w:rPr>
            </w:pPr>
            <w:r>
              <w:rPr>
                <w:rFonts w:cs="Arial"/>
              </w:rPr>
              <w:t>Development</w:t>
            </w:r>
          </w:p>
        </w:tc>
        <w:tc>
          <w:tcPr>
            <w:tcW w:w="3016" w:type="dxa"/>
            <w:shd w:val="clear" w:color="auto" w:fill="FFFFFF"/>
          </w:tcPr>
          <w:p w14:paraId="2C461FE5"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Ruby wrapper for</w:t>
            </w:r>
            <w:r w:rsidRPr="00FC3136">
              <w:rPr>
                <w:rStyle w:val="apple-converted-space"/>
                <w:rFonts w:cs="Arial"/>
                <w:color w:val="000000"/>
                <w:shd w:val="clear" w:color="auto" w:fill="FFFFFF"/>
              </w:rPr>
              <w:t> </w:t>
            </w:r>
            <w:proofErr w:type="spellStart"/>
            <w:r w:rsidRPr="00FC3136">
              <w:rPr>
                <w:rStyle w:val="apple-converted-space"/>
                <w:rFonts w:cs="Arial"/>
                <w:color w:val="000000"/>
                <w:shd w:val="clear" w:color="auto" w:fill="FFFFFF"/>
              </w:rPr>
              <w:t>UglifyJS</w:t>
            </w:r>
            <w:proofErr w:type="spellEnd"/>
            <w:r w:rsidRPr="00FC3136">
              <w:rPr>
                <w:rStyle w:val="apple-converted-space"/>
                <w:rFonts w:cs="Arial"/>
                <w:color w:val="000000"/>
                <w:shd w:val="clear" w:color="auto" w:fill="FFFFFF"/>
              </w:rPr>
              <w:t> </w:t>
            </w:r>
            <w:r w:rsidRPr="00FC3136">
              <w:rPr>
                <w:rFonts w:cs="Arial"/>
                <w:color w:val="000000"/>
                <w:shd w:val="clear" w:color="auto" w:fill="FFFFFF"/>
              </w:rPr>
              <w:t xml:space="preserve">JavaScript compressor. </w:t>
            </w:r>
            <w:proofErr w:type="spellStart"/>
            <w:r w:rsidRPr="00FC3136">
              <w:rPr>
                <w:rFonts w:cs="Arial"/>
                <w:color w:val="000000"/>
                <w:shd w:val="clear" w:color="auto" w:fill="FFFFFF"/>
              </w:rPr>
              <w:t>UglifyJS</w:t>
            </w:r>
            <w:proofErr w:type="spellEnd"/>
            <w:r w:rsidRPr="00FC3136">
              <w:rPr>
                <w:rFonts w:cs="Arial"/>
                <w:color w:val="000000"/>
                <w:shd w:val="clear" w:color="auto" w:fill="FFFFFF"/>
              </w:rPr>
              <w:t xml:space="preserve"> is a JavaScript parser, </w:t>
            </w:r>
            <w:proofErr w:type="spellStart"/>
            <w:r w:rsidRPr="00FC3136">
              <w:rPr>
                <w:rFonts w:cs="Arial"/>
                <w:color w:val="000000"/>
                <w:shd w:val="clear" w:color="auto" w:fill="FFFFFF"/>
              </w:rPr>
              <w:t>minifier</w:t>
            </w:r>
            <w:proofErr w:type="spellEnd"/>
            <w:r w:rsidRPr="00FC3136">
              <w:rPr>
                <w:rFonts w:cs="Arial"/>
                <w:color w:val="000000"/>
                <w:shd w:val="clear" w:color="auto" w:fill="FFFFFF"/>
              </w:rPr>
              <w:t>, compressor or beautifier toolkit.</w:t>
            </w:r>
          </w:p>
        </w:tc>
      </w:tr>
      <w:tr w:rsidR="005D3790" w:rsidRPr="000641D9" w14:paraId="74BF0AF5" w14:textId="77777777" w:rsidTr="00572AB3">
        <w:tc>
          <w:tcPr>
            <w:tcW w:w="2607" w:type="dxa"/>
            <w:shd w:val="clear" w:color="auto" w:fill="FFFFFF"/>
          </w:tcPr>
          <w:p w14:paraId="1F6AF54B" w14:textId="77777777" w:rsidR="005D3790" w:rsidRDefault="005D3790" w:rsidP="00572AB3">
            <w:pPr>
              <w:rPr>
                <w:rFonts w:cs="Arial"/>
              </w:rPr>
            </w:pPr>
            <w:proofErr w:type="spellStart"/>
            <w:r>
              <w:rPr>
                <w:rFonts w:cs="Arial"/>
              </w:rPr>
              <w:t>jquery</w:t>
            </w:r>
            <w:proofErr w:type="spellEnd"/>
            <w:r>
              <w:rPr>
                <w:rFonts w:cs="Arial"/>
              </w:rPr>
              <w:t>-rails</w:t>
            </w:r>
          </w:p>
        </w:tc>
        <w:tc>
          <w:tcPr>
            <w:tcW w:w="1799" w:type="dxa"/>
            <w:shd w:val="clear" w:color="auto" w:fill="FFFFFF"/>
          </w:tcPr>
          <w:p w14:paraId="65510ECB" w14:textId="77777777" w:rsidR="005D3790" w:rsidRDefault="00434E5D" w:rsidP="00572AB3">
            <w:pPr>
              <w:rPr>
                <w:rFonts w:cs="Arial"/>
              </w:rPr>
            </w:pPr>
            <w:r>
              <w:rPr>
                <w:rFonts w:cs="Arial"/>
              </w:rPr>
              <w:t>&gt;=2.0</w:t>
            </w:r>
          </w:p>
        </w:tc>
        <w:tc>
          <w:tcPr>
            <w:tcW w:w="1614" w:type="dxa"/>
            <w:shd w:val="clear" w:color="auto" w:fill="FFFFFF"/>
          </w:tcPr>
          <w:p w14:paraId="71B165B3" w14:textId="77777777" w:rsidR="005D3790" w:rsidRDefault="005D3790" w:rsidP="00572AB3">
            <w:pPr>
              <w:rPr>
                <w:rFonts w:cs="Arial"/>
              </w:rPr>
            </w:pPr>
            <w:r>
              <w:rPr>
                <w:rFonts w:cs="Arial"/>
              </w:rPr>
              <w:t>Development</w:t>
            </w:r>
          </w:p>
        </w:tc>
        <w:tc>
          <w:tcPr>
            <w:tcW w:w="3016" w:type="dxa"/>
            <w:shd w:val="clear" w:color="auto" w:fill="FFFFFF"/>
          </w:tcPr>
          <w:p w14:paraId="3D9769B5"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 gem to automate using jQuery with Rails 3.</w:t>
            </w:r>
          </w:p>
        </w:tc>
      </w:tr>
      <w:tr w:rsidR="005D3790" w:rsidRPr="000641D9" w14:paraId="176A6E3D" w14:textId="77777777" w:rsidTr="00572AB3">
        <w:tc>
          <w:tcPr>
            <w:tcW w:w="2607" w:type="dxa"/>
            <w:shd w:val="clear" w:color="auto" w:fill="FFFFFF"/>
          </w:tcPr>
          <w:p w14:paraId="601460C6" w14:textId="77777777" w:rsidR="005D3790" w:rsidRDefault="005D3790" w:rsidP="00572AB3">
            <w:pPr>
              <w:rPr>
                <w:rFonts w:cs="Arial"/>
              </w:rPr>
            </w:pPr>
            <w:proofErr w:type="spellStart"/>
            <w:r>
              <w:rPr>
                <w:rFonts w:cs="Arial"/>
              </w:rPr>
              <w:t>capistrano</w:t>
            </w:r>
            <w:proofErr w:type="spellEnd"/>
          </w:p>
        </w:tc>
        <w:tc>
          <w:tcPr>
            <w:tcW w:w="1799" w:type="dxa"/>
            <w:shd w:val="clear" w:color="auto" w:fill="FFFFFF"/>
          </w:tcPr>
          <w:p w14:paraId="08D16ADE" w14:textId="77777777" w:rsidR="005D3790" w:rsidRDefault="00E040EA" w:rsidP="00572AB3">
            <w:pPr>
              <w:rPr>
                <w:rFonts w:cs="Arial"/>
              </w:rPr>
            </w:pPr>
            <w:r>
              <w:rPr>
                <w:rFonts w:cs="Arial"/>
              </w:rPr>
              <w:t>&gt;=3.0.0</w:t>
            </w:r>
          </w:p>
        </w:tc>
        <w:tc>
          <w:tcPr>
            <w:tcW w:w="1614" w:type="dxa"/>
            <w:shd w:val="clear" w:color="auto" w:fill="FFFFFF"/>
          </w:tcPr>
          <w:p w14:paraId="64FD7F71" w14:textId="77777777" w:rsidR="005D3790" w:rsidRDefault="005D3790" w:rsidP="00572AB3">
            <w:pPr>
              <w:rPr>
                <w:rFonts w:cs="Arial"/>
              </w:rPr>
            </w:pPr>
            <w:r>
              <w:rPr>
                <w:rFonts w:cs="Arial"/>
              </w:rPr>
              <w:t>Development</w:t>
            </w:r>
          </w:p>
        </w:tc>
        <w:tc>
          <w:tcPr>
            <w:tcW w:w="3016" w:type="dxa"/>
            <w:shd w:val="clear" w:color="auto" w:fill="FFFFFF"/>
          </w:tcPr>
          <w:p w14:paraId="6C0F061D"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Remote multi-server automation tool.</w:t>
            </w:r>
          </w:p>
        </w:tc>
      </w:tr>
      <w:tr w:rsidR="005D3790" w:rsidRPr="000641D9" w14:paraId="5CC40792" w14:textId="77777777" w:rsidTr="00572AB3">
        <w:tc>
          <w:tcPr>
            <w:tcW w:w="2607" w:type="dxa"/>
            <w:shd w:val="clear" w:color="auto" w:fill="FFFFFF"/>
          </w:tcPr>
          <w:p w14:paraId="6913DC9F" w14:textId="77777777" w:rsidR="005D3790" w:rsidRDefault="005D3790" w:rsidP="00572AB3">
            <w:pPr>
              <w:rPr>
                <w:rFonts w:cs="Arial"/>
              </w:rPr>
            </w:pPr>
            <w:proofErr w:type="spellStart"/>
            <w:r>
              <w:rPr>
                <w:rFonts w:cs="Arial"/>
              </w:rPr>
              <w:t>eycap</w:t>
            </w:r>
            <w:proofErr w:type="spellEnd"/>
          </w:p>
        </w:tc>
        <w:tc>
          <w:tcPr>
            <w:tcW w:w="1799" w:type="dxa"/>
            <w:shd w:val="clear" w:color="auto" w:fill="FFFFFF"/>
          </w:tcPr>
          <w:p w14:paraId="3A039E06" w14:textId="77777777" w:rsidR="005D3790" w:rsidRDefault="00E040EA" w:rsidP="00572AB3">
            <w:pPr>
              <w:rPr>
                <w:rFonts w:cs="Arial"/>
              </w:rPr>
            </w:pPr>
            <w:r>
              <w:rPr>
                <w:rFonts w:cs="Arial"/>
              </w:rPr>
              <w:t>&gt;=0.6.9</w:t>
            </w:r>
          </w:p>
        </w:tc>
        <w:tc>
          <w:tcPr>
            <w:tcW w:w="1614" w:type="dxa"/>
            <w:shd w:val="clear" w:color="auto" w:fill="FFFFFF"/>
          </w:tcPr>
          <w:p w14:paraId="37D212FD" w14:textId="77777777" w:rsidR="005D3790" w:rsidRDefault="005D3790" w:rsidP="00572AB3">
            <w:pPr>
              <w:rPr>
                <w:rFonts w:cs="Arial"/>
              </w:rPr>
            </w:pPr>
            <w:r>
              <w:rPr>
                <w:rFonts w:cs="Arial"/>
              </w:rPr>
              <w:t>Development</w:t>
            </w:r>
          </w:p>
        </w:tc>
        <w:tc>
          <w:tcPr>
            <w:tcW w:w="3016" w:type="dxa"/>
            <w:shd w:val="clear" w:color="auto" w:fill="FFFFFF"/>
          </w:tcPr>
          <w:p w14:paraId="112F4057"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Engine Yard specific </w:t>
            </w:r>
            <w:proofErr w:type="spellStart"/>
            <w:r w:rsidRPr="00FC3136">
              <w:rPr>
                <w:rFonts w:cs="Arial"/>
                <w:color w:val="000000"/>
                <w:shd w:val="clear" w:color="auto" w:fill="FFFFFF"/>
              </w:rPr>
              <w:t>capistrano</w:t>
            </w:r>
            <w:proofErr w:type="spellEnd"/>
            <w:r w:rsidRPr="00FC3136">
              <w:rPr>
                <w:rFonts w:cs="Arial"/>
                <w:color w:val="000000"/>
                <w:shd w:val="clear" w:color="auto" w:fill="FFFFFF"/>
              </w:rPr>
              <w:t xml:space="preserve"> recipes. The Engine Yard </w:t>
            </w:r>
            <w:proofErr w:type="spellStart"/>
            <w:r w:rsidRPr="00FC3136">
              <w:rPr>
                <w:rFonts w:cs="Arial"/>
                <w:color w:val="000000"/>
                <w:shd w:val="clear" w:color="auto" w:fill="FFFFFF"/>
              </w:rPr>
              <w:t>capistrano</w:t>
            </w:r>
            <w:proofErr w:type="spellEnd"/>
            <w:r w:rsidRPr="00FC3136">
              <w:rPr>
                <w:rFonts w:cs="Arial"/>
                <w:color w:val="000000"/>
                <w:shd w:val="clear" w:color="auto" w:fill="FFFFFF"/>
              </w:rPr>
              <w:t xml:space="preserve"> tasks are for use specifically with Engine Yard Managed services. But can be used as examples for building other tasks as well.</w:t>
            </w:r>
          </w:p>
        </w:tc>
      </w:tr>
      <w:tr w:rsidR="005D3790" w:rsidRPr="000641D9" w14:paraId="1DDB445A" w14:textId="77777777" w:rsidTr="00572AB3">
        <w:tc>
          <w:tcPr>
            <w:tcW w:w="2607" w:type="dxa"/>
            <w:shd w:val="clear" w:color="auto" w:fill="FFFFFF"/>
          </w:tcPr>
          <w:p w14:paraId="67634E31" w14:textId="77777777" w:rsidR="005D3790" w:rsidRDefault="005D3790" w:rsidP="00572AB3">
            <w:pPr>
              <w:rPr>
                <w:rFonts w:cs="Arial"/>
              </w:rPr>
            </w:pPr>
            <w:r>
              <w:rPr>
                <w:rFonts w:cs="Arial"/>
              </w:rPr>
              <w:t>guard-cucumber</w:t>
            </w:r>
          </w:p>
        </w:tc>
        <w:tc>
          <w:tcPr>
            <w:tcW w:w="1799" w:type="dxa"/>
            <w:shd w:val="clear" w:color="auto" w:fill="FFFFFF"/>
          </w:tcPr>
          <w:p w14:paraId="67BBAC0E" w14:textId="77777777" w:rsidR="005D3790" w:rsidRDefault="004E236B" w:rsidP="00572AB3">
            <w:pPr>
              <w:rPr>
                <w:rFonts w:cs="Arial"/>
              </w:rPr>
            </w:pPr>
            <w:r>
              <w:rPr>
                <w:rFonts w:cs="Arial"/>
              </w:rPr>
              <w:t>&gt;=1.4.0</w:t>
            </w:r>
          </w:p>
        </w:tc>
        <w:tc>
          <w:tcPr>
            <w:tcW w:w="1614" w:type="dxa"/>
            <w:shd w:val="clear" w:color="auto" w:fill="FFFFFF"/>
          </w:tcPr>
          <w:p w14:paraId="25C47166" w14:textId="77777777" w:rsidR="005D3790" w:rsidRDefault="005D3790" w:rsidP="00572AB3">
            <w:pPr>
              <w:rPr>
                <w:rFonts w:cs="Arial"/>
              </w:rPr>
            </w:pPr>
            <w:r>
              <w:rPr>
                <w:rFonts w:cs="Arial"/>
              </w:rPr>
              <w:t>Development</w:t>
            </w:r>
          </w:p>
        </w:tc>
        <w:tc>
          <w:tcPr>
            <w:tcW w:w="3016" w:type="dxa"/>
            <w:shd w:val="clear" w:color="auto" w:fill="FFFFFF"/>
          </w:tcPr>
          <w:p w14:paraId="7C3F278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Guard::Cucumber allows you to automatically run Cucumber features when files are modified.</w:t>
            </w:r>
          </w:p>
        </w:tc>
      </w:tr>
      <w:tr w:rsidR="005D3790" w:rsidRPr="000641D9" w14:paraId="139C36D5" w14:textId="77777777" w:rsidTr="00572AB3">
        <w:tc>
          <w:tcPr>
            <w:tcW w:w="2607" w:type="dxa"/>
            <w:shd w:val="clear" w:color="auto" w:fill="FFFFFF"/>
          </w:tcPr>
          <w:p w14:paraId="7FD9E511" w14:textId="77777777" w:rsidR="005D3790" w:rsidRDefault="005D3790" w:rsidP="00572AB3">
            <w:pPr>
              <w:rPr>
                <w:rFonts w:cs="Arial"/>
              </w:rPr>
            </w:pPr>
            <w:r>
              <w:rPr>
                <w:rFonts w:cs="Arial"/>
              </w:rPr>
              <w:t>guard-</w:t>
            </w:r>
            <w:proofErr w:type="spellStart"/>
            <w:r>
              <w:rPr>
                <w:rFonts w:cs="Arial"/>
              </w:rPr>
              <w:t>livereload</w:t>
            </w:r>
            <w:proofErr w:type="spellEnd"/>
          </w:p>
        </w:tc>
        <w:tc>
          <w:tcPr>
            <w:tcW w:w="1799" w:type="dxa"/>
            <w:shd w:val="clear" w:color="auto" w:fill="FFFFFF"/>
          </w:tcPr>
          <w:p w14:paraId="6535BC1A" w14:textId="77777777" w:rsidR="005D3790" w:rsidRDefault="000D5690" w:rsidP="00572AB3">
            <w:pPr>
              <w:rPr>
                <w:rFonts w:cs="Arial"/>
              </w:rPr>
            </w:pPr>
            <w:r>
              <w:rPr>
                <w:rFonts w:cs="Arial"/>
              </w:rPr>
              <w:t>&gt;=2.0.0</w:t>
            </w:r>
          </w:p>
        </w:tc>
        <w:tc>
          <w:tcPr>
            <w:tcW w:w="1614" w:type="dxa"/>
            <w:shd w:val="clear" w:color="auto" w:fill="FFFFFF"/>
          </w:tcPr>
          <w:p w14:paraId="597E2642" w14:textId="77777777" w:rsidR="005D3790" w:rsidRDefault="005D3790" w:rsidP="00572AB3">
            <w:pPr>
              <w:rPr>
                <w:rFonts w:cs="Arial"/>
              </w:rPr>
            </w:pPr>
            <w:r>
              <w:rPr>
                <w:rFonts w:cs="Arial"/>
              </w:rPr>
              <w:t>Development</w:t>
            </w:r>
          </w:p>
        </w:tc>
        <w:tc>
          <w:tcPr>
            <w:tcW w:w="3016" w:type="dxa"/>
            <w:shd w:val="clear" w:color="auto" w:fill="FFFFFF"/>
          </w:tcPr>
          <w:p w14:paraId="578E92A2"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LiveReload</w:t>
            </w:r>
            <w:proofErr w:type="spellEnd"/>
            <w:r w:rsidRPr="00FC3136">
              <w:rPr>
                <w:rFonts w:cs="Arial"/>
                <w:color w:val="000000"/>
                <w:shd w:val="clear" w:color="auto" w:fill="FFFFFF"/>
              </w:rPr>
              <w:t xml:space="preserve"> guard allows to automatically reload your browser when 'view' files are modified.</w:t>
            </w:r>
          </w:p>
        </w:tc>
      </w:tr>
      <w:tr w:rsidR="005D3790" w:rsidRPr="000641D9" w14:paraId="6894379A" w14:textId="77777777" w:rsidTr="00572AB3">
        <w:tc>
          <w:tcPr>
            <w:tcW w:w="2607" w:type="dxa"/>
            <w:shd w:val="clear" w:color="auto" w:fill="FFFFFF"/>
          </w:tcPr>
          <w:p w14:paraId="6AF04505" w14:textId="77777777" w:rsidR="005D3790" w:rsidRDefault="005D3790" w:rsidP="00572AB3">
            <w:pPr>
              <w:rPr>
                <w:rFonts w:cs="Arial"/>
              </w:rPr>
            </w:pPr>
            <w:r>
              <w:rPr>
                <w:rFonts w:cs="Arial"/>
              </w:rPr>
              <w:t>rack-</w:t>
            </w:r>
            <w:proofErr w:type="spellStart"/>
            <w:r>
              <w:rPr>
                <w:rFonts w:cs="Arial"/>
              </w:rPr>
              <w:t>livereload</w:t>
            </w:r>
            <w:proofErr w:type="spellEnd"/>
          </w:p>
        </w:tc>
        <w:tc>
          <w:tcPr>
            <w:tcW w:w="1799" w:type="dxa"/>
            <w:shd w:val="clear" w:color="auto" w:fill="FFFFFF"/>
          </w:tcPr>
          <w:p w14:paraId="1E94C123" w14:textId="77777777" w:rsidR="005D3790" w:rsidRDefault="000D5690" w:rsidP="00572AB3">
            <w:pPr>
              <w:rPr>
                <w:rFonts w:cs="Arial"/>
              </w:rPr>
            </w:pPr>
            <w:r>
              <w:rPr>
                <w:rFonts w:cs="Arial"/>
              </w:rPr>
              <w:t>&gt;=0.3.15</w:t>
            </w:r>
          </w:p>
        </w:tc>
        <w:tc>
          <w:tcPr>
            <w:tcW w:w="1614" w:type="dxa"/>
            <w:shd w:val="clear" w:color="auto" w:fill="FFFFFF"/>
          </w:tcPr>
          <w:p w14:paraId="4BC219FB" w14:textId="77777777" w:rsidR="005D3790" w:rsidRDefault="005D3790" w:rsidP="00572AB3">
            <w:pPr>
              <w:rPr>
                <w:rFonts w:cs="Arial"/>
              </w:rPr>
            </w:pPr>
            <w:r>
              <w:rPr>
                <w:rFonts w:cs="Arial"/>
              </w:rPr>
              <w:t>Development</w:t>
            </w:r>
          </w:p>
        </w:tc>
        <w:tc>
          <w:tcPr>
            <w:tcW w:w="3016" w:type="dxa"/>
            <w:shd w:val="clear" w:color="auto" w:fill="FFFFFF"/>
          </w:tcPr>
          <w:p w14:paraId="706B89D9"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Bring in livereload.js into handy Rack middleware.</w:t>
            </w:r>
          </w:p>
        </w:tc>
      </w:tr>
      <w:tr w:rsidR="005D3790" w:rsidRPr="000641D9" w14:paraId="247DA7E0" w14:textId="77777777" w:rsidTr="00572AB3">
        <w:tc>
          <w:tcPr>
            <w:tcW w:w="2607" w:type="dxa"/>
            <w:shd w:val="clear" w:color="auto" w:fill="FFFFFF"/>
          </w:tcPr>
          <w:p w14:paraId="1925ECD5" w14:textId="77777777" w:rsidR="005D3790" w:rsidRDefault="005D3790" w:rsidP="00572AB3">
            <w:pPr>
              <w:rPr>
                <w:rFonts w:cs="Arial"/>
              </w:rPr>
            </w:pPr>
            <w:r>
              <w:rPr>
                <w:rFonts w:cs="Arial"/>
              </w:rPr>
              <w:t>guard-</w:t>
            </w:r>
            <w:proofErr w:type="spellStart"/>
            <w:r>
              <w:rPr>
                <w:rFonts w:cs="Arial"/>
              </w:rPr>
              <w:t>ctags</w:t>
            </w:r>
            <w:proofErr w:type="spellEnd"/>
            <w:r>
              <w:rPr>
                <w:rFonts w:cs="Arial"/>
              </w:rPr>
              <w:t>-bundler</w:t>
            </w:r>
          </w:p>
        </w:tc>
        <w:tc>
          <w:tcPr>
            <w:tcW w:w="1799" w:type="dxa"/>
            <w:shd w:val="clear" w:color="auto" w:fill="FFFFFF"/>
          </w:tcPr>
          <w:p w14:paraId="5EFB71B5" w14:textId="77777777" w:rsidR="005D3790" w:rsidRDefault="000D5690" w:rsidP="00572AB3">
            <w:pPr>
              <w:rPr>
                <w:rFonts w:cs="Arial"/>
              </w:rPr>
            </w:pPr>
            <w:r>
              <w:rPr>
                <w:rFonts w:cs="Arial"/>
              </w:rPr>
              <w:t>&gt;=1.0.1</w:t>
            </w:r>
          </w:p>
        </w:tc>
        <w:tc>
          <w:tcPr>
            <w:tcW w:w="1614" w:type="dxa"/>
            <w:shd w:val="clear" w:color="auto" w:fill="FFFFFF"/>
          </w:tcPr>
          <w:p w14:paraId="6F460DC9" w14:textId="77777777" w:rsidR="005D3790" w:rsidRDefault="005D3790" w:rsidP="00572AB3">
            <w:pPr>
              <w:rPr>
                <w:rFonts w:cs="Arial"/>
              </w:rPr>
            </w:pPr>
            <w:r>
              <w:rPr>
                <w:rFonts w:cs="Arial"/>
              </w:rPr>
              <w:t>Development</w:t>
            </w:r>
          </w:p>
        </w:tc>
        <w:tc>
          <w:tcPr>
            <w:tcW w:w="3016" w:type="dxa"/>
            <w:shd w:val="clear" w:color="auto" w:fill="FFFFFF"/>
          </w:tcPr>
          <w:p w14:paraId="6D8BBA79"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Guard-</w:t>
            </w:r>
            <w:proofErr w:type="spellStart"/>
            <w:r w:rsidRPr="00FC3136">
              <w:rPr>
                <w:rFonts w:cs="Arial"/>
                <w:color w:val="000000"/>
                <w:shd w:val="clear" w:color="auto" w:fill="FFFFFF"/>
              </w:rPr>
              <w:t>CTags</w:t>
            </w:r>
            <w:proofErr w:type="spellEnd"/>
            <w:r w:rsidRPr="00FC3136">
              <w:rPr>
                <w:rFonts w:cs="Arial"/>
                <w:color w:val="000000"/>
                <w:shd w:val="clear" w:color="auto" w:fill="FFFFFF"/>
              </w:rPr>
              <w:t>-Bundler generates</w:t>
            </w:r>
            <w:r w:rsidRPr="00FC3136">
              <w:rPr>
                <w:rStyle w:val="apple-converted-space"/>
                <w:rFonts w:cs="Arial"/>
                <w:color w:val="000000"/>
                <w:shd w:val="clear" w:color="auto" w:fill="FFFFFF"/>
              </w:rPr>
              <w:t> </w:t>
            </w:r>
            <w:proofErr w:type="spellStart"/>
            <w:r w:rsidR="00C16D0F">
              <w:fldChar w:fldCharType="begin"/>
            </w:r>
            <w:r w:rsidR="00C16D0F">
              <w:instrText xml:space="preserve"> HYPERLINK "http://ctags.sourceforge.net/" </w:instrText>
            </w:r>
            <w:r w:rsidR="00C16D0F">
              <w:fldChar w:fldCharType="separate"/>
            </w:r>
            <w:r w:rsidRPr="00FC3136">
              <w:rPr>
                <w:rStyle w:val="Hyperlink"/>
                <w:rFonts w:cs="Arial"/>
                <w:color w:val="000000"/>
                <w:shd w:val="clear" w:color="auto" w:fill="FFFFFF"/>
              </w:rPr>
              <w:t>ctags</w:t>
            </w:r>
            <w:proofErr w:type="spellEnd"/>
            <w:r w:rsidR="00C16D0F">
              <w:rPr>
                <w:rStyle w:val="Hyperlink"/>
                <w:rFonts w:cs="Arial"/>
                <w:color w:val="000000"/>
                <w:shd w:val="clear" w:color="auto" w:fill="FFFFFF"/>
              </w:rPr>
              <w:fldChar w:fldCharType="end"/>
            </w:r>
            <w:r w:rsidRPr="00FC3136">
              <w:rPr>
                <w:rStyle w:val="apple-converted-space"/>
                <w:rFonts w:cs="Arial"/>
                <w:color w:val="000000"/>
                <w:shd w:val="clear" w:color="auto" w:fill="FFFFFF"/>
              </w:rPr>
              <w:t> </w:t>
            </w:r>
            <w:r w:rsidRPr="00FC3136">
              <w:rPr>
                <w:rFonts w:cs="Arial"/>
                <w:color w:val="000000"/>
                <w:shd w:val="clear" w:color="auto" w:fill="FFFFFF"/>
              </w:rPr>
              <w:t xml:space="preserve">for your project and for gems in your </w:t>
            </w:r>
            <w:r w:rsidRPr="00FC3136">
              <w:rPr>
                <w:rFonts w:cs="Arial"/>
                <w:color w:val="000000"/>
                <w:shd w:val="clear" w:color="auto" w:fill="FFFFFF"/>
              </w:rPr>
              <w:lastRenderedPageBreak/>
              <w:t>bundle. For project tags file</w:t>
            </w:r>
            <w:r>
              <w:rPr>
                <w:rStyle w:val="apple-converted-space"/>
                <w:rFonts w:cs="Arial"/>
                <w:color w:val="000000"/>
                <w:shd w:val="clear" w:color="auto" w:fill="FFFFFF"/>
              </w:rPr>
              <w:t xml:space="preserve"> tags </w:t>
            </w:r>
            <w:r w:rsidRPr="00FC3136">
              <w:rPr>
                <w:rFonts w:cs="Arial"/>
                <w:color w:val="000000"/>
                <w:shd w:val="clear" w:color="auto" w:fill="FFFFFF"/>
              </w:rPr>
              <w:t>is generated, for gems tags file</w:t>
            </w:r>
            <w:r>
              <w:rPr>
                <w:rStyle w:val="apple-converted-space"/>
                <w:rFonts w:cs="Arial"/>
                <w:color w:val="000000"/>
                <w:shd w:val="clear" w:color="auto" w:fill="FFFFFF"/>
              </w:rPr>
              <w:t xml:space="preserve"> </w:t>
            </w:r>
            <w:proofErr w:type="spellStart"/>
            <w:r>
              <w:rPr>
                <w:rStyle w:val="apple-converted-space"/>
                <w:rFonts w:cs="Arial"/>
                <w:color w:val="000000"/>
                <w:shd w:val="clear" w:color="auto" w:fill="FFFFFF"/>
              </w:rPr>
              <w:t>gems.tags</w:t>
            </w:r>
            <w:proofErr w:type="spellEnd"/>
            <w:r>
              <w:rPr>
                <w:rStyle w:val="apple-converted-space"/>
                <w:rFonts w:cs="Arial"/>
                <w:color w:val="000000"/>
                <w:shd w:val="clear" w:color="auto" w:fill="FFFFFF"/>
              </w:rPr>
              <w:t xml:space="preserve"> </w:t>
            </w:r>
            <w:r w:rsidRPr="00FC3136">
              <w:rPr>
                <w:rFonts w:cs="Arial"/>
                <w:color w:val="000000"/>
                <w:shd w:val="clear" w:color="auto" w:fill="FFFFFF"/>
              </w:rPr>
              <w:t>is generated.</w:t>
            </w:r>
          </w:p>
        </w:tc>
      </w:tr>
      <w:tr w:rsidR="005D3790" w:rsidRPr="000641D9" w14:paraId="7805D5AC" w14:textId="77777777" w:rsidTr="00572AB3">
        <w:tc>
          <w:tcPr>
            <w:tcW w:w="2607" w:type="dxa"/>
            <w:shd w:val="clear" w:color="auto" w:fill="FFFFFF"/>
          </w:tcPr>
          <w:p w14:paraId="039DEFDB" w14:textId="77777777" w:rsidR="005D3790" w:rsidRDefault="005D3790" w:rsidP="00572AB3">
            <w:pPr>
              <w:rPr>
                <w:rFonts w:cs="Arial"/>
              </w:rPr>
            </w:pPr>
            <w:proofErr w:type="spellStart"/>
            <w:r>
              <w:rPr>
                <w:rFonts w:cs="Arial"/>
              </w:rPr>
              <w:lastRenderedPageBreak/>
              <w:t>zeus</w:t>
            </w:r>
            <w:proofErr w:type="spellEnd"/>
          </w:p>
        </w:tc>
        <w:tc>
          <w:tcPr>
            <w:tcW w:w="1799" w:type="dxa"/>
            <w:shd w:val="clear" w:color="auto" w:fill="FFFFFF"/>
          </w:tcPr>
          <w:p w14:paraId="5D074FDE" w14:textId="77777777" w:rsidR="005D3790" w:rsidRDefault="005D2E6D" w:rsidP="00572AB3">
            <w:pPr>
              <w:rPr>
                <w:rFonts w:cs="Arial"/>
              </w:rPr>
            </w:pPr>
            <w:r>
              <w:rPr>
                <w:rFonts w:cs="Arial"/>
              </w:rPr>
              <w:t>&gt;=0.13.3</w:t>
            </w:r>
          </w:p>
        </w:tc>
        <w:tc>
          <w:tcPr>
            <w:tcW w:w="1614" w:type="dxa"/>
            <w:shd w:val="clear" w:color="auto" w:fill="FFFFFF"/>
          </w:tcPr>
          <w:p w14:paraId="7C8FD109" w14:textId="77777777" w:rsidR="005D3790" w:rsidRDefault="005D3790" w:rsidP="00572AB3">
            <w:pPr>
              <w:rPr>
                <w:rFonts w:cs="Arial"/>
              </w:rPr>
            </w:pPr>
            <w:r>
              <w:rPr>
                <w:rFonts w:cs="Arial"/>
              </w:rPr>
              <w:t>Development</w:t>
            </w:r>
          </w:p>
        </w:tc>
        <w:tc>
          <w:tcPr>
            <w:tcW w:w="3016" w:type="dxa"/>
            <w:shd w:val="clear" w:color="auto" w:fill="FFFFFF"/>
          </w:tcPr>
          <w:p w14:paraId="34533ADC"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Zeus preloads your Rails app so that your normal development tasks such as console, server, generate and specs/tests take</w:t>
            </w:r>
            <w:r w:rsidRPr="00FC3136">
              <w:rPr>
                <w:rStyle w:val="apple-converted-space"/>
                <w:rFonts w:cs="Arial"/>
                <w:color w:val="000000"/>
                <w:shd w:val="clear" w:color="auto" w:fill="FFFFFF"/>
              </w:rPr>
              <w:t> </w:t>
            </w:r>
            <w:r w:rsidRPr="00FC3136">
              <w:rPr>
                <w:rStyle w:val="Strong"/>
                <w:rFonts w:cs="Arial"/>
                <w:b w:val="0"/>
                <w:color w:val="000000"/>
                <w:shd w:val="clear" w:color="auto" w:fill="FFFFFF"/>
              </w:rPr>
              <w:t>less than one second</w:t>
            </w:r>
            <w:r w:rsidRPr="00FC3136">
              <w:rPr>
                <w:rFonts w:cs="Arial"/>
                <w:b/>
                <w:color w:val="000000"/>
                <w:shd w:val="clear" w:color="auto" w:fill="FFFFFF"/>
              </w:rPr>
              <w:t>.</w:t>
            </w:r>
          </w:p>
        </w:tc>
      </w:tr>
      <w:tr w:rsidR="005D3790" w:rsidRPr="000641D9" w14:paraId="7B1C8286" w14:textId="77777777" w:rsidTr="00572AB3">
        <w:tc>
          <w:tcPr>
            <w:tcW w:w="2607" w:type="dxa"/>
            <w:shd w:val="clear" w:color="auto" w:fill="FFFFFF"/>
          </w:tcPr>
          <w:p w14:paraId="12E319D4" w14:textId="77777777" w:rsidR="005D3790" w:rsidRDefault="005D3790" w:rsidP="00572AB3">
            <w:pPr>
              <w:rPr>
                <w:rFonts w:cs="Arial"/>
              </w:rPr>
            </w:pPr>
            <w:proofErr w:type="spellStart"/>
            <w:r>
              <w:rPr>
                <w:rFonts w:cs="Arial"/>
              </w:rPr>
              <w:t>awesome_print</w:t>
            </w:r>
            <w:proofErr w:type="spellEnd"/>
          </w:p>
        </w:tc>
        <w:tc>
          <w:tcPr>
            <w:tcW w:w="1799" w:type="dxa"/>
            <w:shd w:val="clear" w:color="auto" w:fill="FFFFFF"/>
          </w:tcPr>
          <w:p w14:paraId="2D6294B0" w14:textId="77777777" w:rsidR="005D3790" w:rsidRDefault="00AB6B10" w:rsidP="00572AB3">
            <w:pPr>
              <w:rPr>
                <w:rFonts w:cs="Arial"/>
              </w:rPr>
            </w:pPr>
            <w:r>
              <w:rPr>
                <w:rFonts w:cs="Arial"/>
              </w:rPr>
              <w:t>&gt;=1.2.0</w:t>
            </w:r>
          </w:p>
        </w:tc>
        <w:tc>
          <w:tcPr>
            <w:tcW w:w="1614" w:type="dxa"/>
            <w:shd w:val="clear" w:color="auto" w:fill="FFFFFF"/>
          </w:tcPr>
          <w:p w14:paraId="39EEE008" w14:textId="77777777" w:rsidR="005D3790" w:rsidRDefault="005D3790" w:rsidP="00572AB3">
            <w:pPr>
              <w:rPr>
                <w:rFonts w:cs="Arial"/>
              </w:rPr>
            </w:pPr>
            <w:r>
              <w:rPr>
                <w:rFonts w:cs="Arial"/>
              </w:rPr>
              <w:t>Development</w:t>
            </w:r>
          </w:p>
        </w:tc>
        <w:tc>
          <w:tcPr>
            <w:tcW w:w="3016" w:type="dxa"/>
            <w:shd w:val="clear" w:color="auto" w:fill="FFFFFF"/>
          </w:tcPr>
          <w:p w14:paraId="1C15604F"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Awesome Print is a Ruby library that pretty prints Ruby objects in full color exposing their internal structure with proper indentation.</w:t>
            </w:r>
          </w:p>
        </w:tc>
      </w:tr>
      <w:tr w:rsidR="005D3790" w:rsidRPr="000641D9" w14:paraId="39588D76" w14:textId="77777777" w:rsidTr="00572AB3">
        <w:tc>
          <w:tcPr>
            <w:tcW w:w="2607" w:type="dxa"/>
            <w:shd w:val="clear" w:color="auto" w:fill="FFFFFF"/>
          </w:tcPr>
          <w:p w14:paraId="0FC847FE" w14:textId="77777777" w:rsidR="005D3790" w:rsidRDefault="005D3790" w:rsidP="00572AB3">
            <w:pPr>
              <w:rPr>
                <w:rFonts w:cs="Arial"/>
              </w:rPr>
            </w:pPr>
            <w:proofErr w:type="spellStart"/>
            <w:r>
              <w:rPr>
                <w:rFonts w:cs="Arial"/>
              </w:rPr>
              <w:t>mails_viewer</w:t>
            </w:r>
            <w:proofErr w:type="spellEnd"/>
          </w:p>
        </w:tc>
        <w:tc>
          <w:tcPr>
            <w:tcW w:w="1799" w:type="dxa"/>
            <w:shd w:val="clear" w:color="auto" w:fill="FFFFFF"/>
          </w:tcPr>
          <w:p w14:paraId="117E91C0" w14:textId="77777777" w:rsidR="005D3790" w:rsidRDefault="00C4020D" w:rsidP="00572AB3">
            <w:pPr>
              <w:rPr>
                <w:rFonts w:cs="Arial"/>
              </w:rPr>
            </w:pPr>
            <w:r>
              <w:rPr>
                <w:rFonts w:cs="Arial"/>
              </w:rPr>
              <w:t>&gt;=0.1.1</w:t>
            </w:r>
          </w:p>
        </w:tc>
        <w:tc>
          <w:tcPr>
            <w:tcW w:w="1614" w:type="dxa"/>
            <w:shd w:val="clear" w:color="auto" w:fill="FFFFFF"/>
          </w:tcPr>
          <w:p w14:paraId="3FAA2840" w14:textId="77777777" w:rsidR="005D3790" w:rsidRDefault="005D3790" w:rsidP="00572AB3">
            <w:pPr>
              <w:rPr>
                <w:rFonts w:cs="Arial"/>
              </w:rPr>
            </w:pPr>
            <w:r>
              <w:rPr>
                <w:rFonts w:cs="Arial"/>
              </w:rPr>
              <w:t>Development</w:t>
            </w:r>
          </w:p>
        </w:tc>
        <w:tc>
          <w:tcPr>
            <w:tcW w:w="3016" w:type="dxa"/>
            <w:shd w:val="clear" w:color="auto" w:fill="FFFFFF"/>
          </w:tcPr>
          <w:p w14:paraId="7DD6ED3F"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MailsViewer</w:t>
            </w:r>
            <w:proofErr w:type="spellEnd"/>
            <w:r w:rsidRPr="00FC3136">
              <w:rPr>
                <w:rFonts w:cs="Arial"/>
                <w:color w:val="000000"/>
                <w:shd w:val="clear" w:color="auto" w:fill="FFFFFF"/>
              </w:rPr>
              <w:t xml:space="preserve"> is a Rails engine to let you easily view and send mails in non-production environment. </w:t>
            </w:r>
            <w:proofErr w:type="spellStart"/>
            <w:r w:rsidRPr="00FC3136">
              <w:rPr>
                <w:rFonts w:cs="Arial"/>
                <w:color w:val="000000"/>
                <w:shd w:val="clear" w:color="auto" w:fill="FFFFFF"/>
              </w:rPr>
              <w:t>MailsViewer</w:t>
            </w:r>
            <w:proofErr w:type="spellEnd"/>
            <w:r w:rsidRPr="00FC3136">
              <w:rPr>
                <w:rFonts w:cs="Arial"/>
                <w:color w:val="000000"/>
                <w:shd w:val="clear" w:color="auto" w:fill="FFFFFF"/>
              </w:rPr>
              <w:t xml:space="preserve"> is a mails preview Engine which provides a table view for all mails under </w:t>
            </w:r>
            <w:proofErr w:type="spellStart"/>
            <w:r w:rsidRPr="00FC3136">
              <w:rPr>
                <w:rFonts w:cs="Arial"/>
                <w:color w:val="000000"/>
                <w:shd w:val="clear" w:color="auto" w:fill="FFFFFF"/>
              </w:rPr>
              <w:t>tmp</w:t>
            </w:r>
            <w:proofErr w:type="spellEnd"/>
            <w:r w:rsidRPr="00FC3136">
              <w:rPr>
                <w:rFonts w:cs="Arial"/>
                <w:color w:val="000000"/>
                <w:shd w:val="clear" w:color="auto" w:fill="FFFFFF"/>
              </w:rPr>
              <w:t>/mails. So you can easily preview the mails in non-production mode and no longer need to worry about accidentally sending a test email to someone else’s address.</w:t>
            </w:r>
          </w:p>
        </w:tc>
      </w:tr>
      <w:tr w:rsidR="005D3790" w:rsidRPr="000641D9" w14:paraId="66587316" w14:textId="77777777" w:rsidTr="00572AB3">
        <w:trPr>
          <w:trHeight w:val="935"/>
        </w:trPr>
        <w:tc>
          <w:tcPr>
            <w:tcW w:w="2607" w:type="dxa"/>
            <w:shd w:val="clear" w:color="auto" w:fill="FFFFFF"/>
          </w:tcPr>
          <w:p w14:paraId="1537C036" w14:textId="77777777" w:rsidR="005D3790" w:rsidRDefault="005D3790" w:rsidP="00572AB3">
            <w:pPr>
              <w:rPr>
                <w:rFonts w:cs="Arial"/>
              </w:rPr>
            </w:pPr>
            <w:proofErr w:type="spellStart"/>
            <w:r>
              <w:rPr>
                <w:rFonts w:cs="Arial"/>
              </w:rPr>
              <w:t>heroku</w:t>
            </w:r>
            <w:proofErr w:type="spellEnd"/>
            <w:r>
              <w:rPr>
                <w:rFonts w:cs="Arial"/>
              </w:rPr>
              <w:t>-headless</w:t>
            </w:r>
          </w:p>
        </w:tc>
        <w:tc>
          <w:tcPr>
            <w:tcW w:w="1799" w:type="dxa"/>
            <w:shd w:val="clear" w:color="auto" w:fill="FFFFFF"/>
          </w:tcPr>
          <w:p w14:paraId="16D59104" w14:textId="77777777" w:rsidR="005D3790" w:rsidRDefault="005A2ED1" w:rsidP="00572AB3">
            <w:pPr>
              <w:rPr>
                <w:rFonts w:cs="Arial"/>
              </w:rPr>
            </w:pPr>
            <w:r>
              <w:rPr>
                <w:rFonts w:cs="Arial"/>
              </w:rPr>
              <w:t>&gt;=0.2.1</w:t>
            </w:r>
          </w:p>
        </w:tc>
        <w:tc>
          <w:tcPr>
            <w:tcW w:w="1614" w:type="dxa"/>
            <w:shd w:val="clear" w:color="auto" w:fill="FFFFFF"/>
          </w:tcPr>
          <w:p w14:paraId="1A28FF2D" w14:textId="77777777" w:rsidR="005D3790" w:rsidRDefault="005D3790" w:rsidP="00572AB3">
            <w:pPr>
              <w:rPr>
                <w:rFonts w:cs="Arial"/>
              </w:rPr>
            </w:pPr>
            <w:r>
              <w:rPr>
                <w:rFonts w:cs="Arial"/>
              </w:rPr>
              <w:t>All</w:t>
            </w:r>
          </w:p>
        </w:tc>
        <w:tc>
          <w:tcPr>
            <w:tcW w:w="3016" w:type="dxa"/>
            <w:shd w:val="clear" w:color="auto" w:fill="FFFFFF"/>
          </w:tcPr>
          <w:p w14:paraId="31D22815"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Push from your </w:t>
            </w:r>
            <w:proofErr w:type="spellStart"/>
            <w:r w:rsidRPr="00FC3136">
              <w:rPr>
                <w:rFonts w:cs="Arial"/>
                <w:color w:val="000000"/>
                <w:shd w:val="clear" w:color="auto" w:fill="FFFFFF"/>
              </w:rPr>
              <w:t>git</w:t>
            </w:r>
            <w:proofErr w:type="spellEnd"/>
            <w:r w:rsidRPr="00FC3136">
              <w:rPr>
                <w:rFonts w:cs="Arial"/>
                <w:color w:val="000000"/>
                <w:shd w:val="clear" w:color="auto" w:fill="FFFFFF"/>
              </w:rPr>
              <w:t xml:space="preserve"> repo to a </w:t>
            </w:r>
            <w:proofErr w:type="spellStart"/>
            <w:r w:rsidRPr="00FC3136">
              <w:rPr>
                <w:rFonts w:cs="Arial"/>
                <w:color w:val="000000"/>
                <w:shd w:val="clear" w:color="auto" w:fill="FFFFFF"/>
              </w:rPr>
              <w:t>heroku</w:t>
            </w:r>
            <w:proofErr w:type="spellEnd"/>
            <w:r w:rsidRPr="00FC3136">
              <w:rPr>
                <w:rFonts w:cs="Arial"/>
                <w:color w:val="000000"/>
                <w:shd w:val="clear" w:color="auto" w:fill="FFFFFF"/>
              </w:rPr>
              <w:t xml:space="preserve"> app without any external configuration.</w:t>
            </w:r>
          </w:p>
        </w:tc>
      </w:tr>
      <w:tr w:rsidR="005D3790" w:rsidRPr="000641D9" w14:paraId="3FB6688C" w14:textId="77777777" w:rsidTr="00572AB3">
        <w:tc>
          <w:tcPr>
            <w:tcW w:w="2607" w:type="dxa"/>
            <w:shd w:val="clear" w:color="auto" w:fill="FFFFFF"/>
          </w:tcPr>
          <w:p w14:paraId="6A43FB71" w14:textId="77777777" w:rsidR="005D3790" w:rsidRDefault="005D3790" w:rsidP="00572AB3">
            <w:pPr>
              <w:rPr>
                <w:rFonts w:cs="Arial"/>
              </w:rPr>
            </w:pPr>
            <w:proofErr w:type="spellStart"/>
            <w:r>
              <w:rPr>
                <w:rFonts w:cs="Arial"/>
              </w:rPr>
              <w:t>rspec</w:t>
            </w:r>
            <w:proofErr w:type="spellEnd"/>
          </w:p>
        </w:tc>
        <w:tc>
          <w:tcPr>
            <w:tcW w:w="1799" w:type="dxa"/>
            <w:shd w:val="clear" w:color="auto" w:fill="FFFFFF"/>
          </w:tcPr>
          <w:p w14:paraId="4D11FFD5" w14:textId="77777777" w:rsidR="005D3790" w:rsidRDefault="005D3790" w:rsidP="00572AB3">
            <w:pPr>
              <w:rPr>
                <w:rFonts w:cs="Arial"/>
              </w:rPr>
            </w:pPr>
            <w:r>
              <w:rPr>
                <w:rFonts w:cs="Arial"/>
              </w:rPr>
              <w:t>2.14.1</w:t>
            </w:r>
          </w:p>
        </w:tc>
        <w:tc>
          <w:tcPr>
            <w:tcW w:w="1614" w:type="dxa"/>
            <w:shd w:val="clear" w:color="auto" w:fill="FFFFFF"/>
          </w:tcPr>
          <w:p w14:paraId="469069CB" w14:textId="77777777" w:rsidR="005D3790" w:rsidRDefault="005D3790" w:rsidP="00572AB3">
            <w:pPr>
              <w:rPr>
                <w:rFonts w:cs="Arial"/>
              </w:rPr>
            </w:pPr>
            <w:r>
              <w:rPr>
                <w:rFonts w:cs="Arial"/>
              </w:rPr>
              <w:t>Development, Test</w:t>
            </w:r>
          </w:p>
        </w:tc>
        <w:tc>
          <w:tcPr>
            <w:tcW w:w="3016" w:type="dxa"/>
            <w:shd w:val="clear" w:color="auto" w:fill="FFFFFF"/>
          </w:tcPr>
          <w:p w14:paraId="2D375B4D"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Behaviour</w:t>
            </w:r>
            <w:proofErr w:type="spellEnd"/>
            <w:r w:rsidRPr="00FC3136">
              <w:rPr>
                <w:rFonts w:cs="Arial"/>
                <w:color w:val="000000"/>
                <w:shd w:val="clear" w:color="auto" w:fill="FFFFFF"/>
              </w:rPr>
              <w:t xml:space="preserve"> Driven Development for Ruby.</w:t>
            </w:r>
          </w:p>
        </w:tc>
      </w:tr>
      <w:tr w:rsidR="005D3790" w:rsidRPr="000641D9" w14:paraId="703B3162" w14:textId="77777777" w:rsidTr="00572AB3">
        <w:tc>
          <w:tcPr>
            <w:tcW w:w="2607" w:type="dxa"/>
            <w:shd w:val="clear" w:color="auto" w:fill="FFFFFF"/>
          </w:tcPr>
          <w:p w14:paraId="53D598F3" w14:textId="77777777" w:rsidR="005D3790" w:rsidRDefault="005D3790" w:rsidP="00572AB3">
            <w:pPr>
              <w:rPr>
                <w:rFonts w:cs="Arial"/>
              </w:rPr>
            </w:pPr>
            <w:proofErr w:type="spellStart"/>
            <w:r>
              <w:rPr>
                <w:rFonts w:cs="Arial"/>
              </w:rPr>
              <w:t>rspec</w:t>
            </w:r>
            <w:proofErr w:type="spellEnd"/>
            <w:r>
              <w:rPr>
                <w:rFonts w:cs="Arial"/>
              </w:rPr>
              <w:t>-rails</w:t>
            </w:r>
          </w:p>
        </w:tc>
        <w:tc>
          <w:tcPr>
            <w:tcW w:w="1799" w:type="dxa"/>
            <w:shd w:val="clear" w:color="auto" w:fill="FFFFFF"/>
          </w:tcPr>
          <w:p w14:paraId="4459972A" w14:textId="77777777" w:rsidR="005D3790" w:rsidRDefault="005D3790" w:rsidP="00572AB3">
            <w:pPr>
              <w:rPr>
                <w:rFonts w:cs="Arial"/>
              </w:rPr>
            </w:pPr>
            <w:r>
              <w:rPr>
                <w:rFonts w:cs="Arial"/>
              </w:rPr>
              <w:t>2.14</w:t>
            </w:r>
          </w:p>
        </w:tc>
        <w:tc>
          <w:tcPr>
            <w:tcW w:w="1614" w:type="dxa"/>
            <w:shd w:val="clear" w:color="auto" w:fill="FFFFFF"/>
          </w:tcPr>
          <w:p w14:paraId="3C090DE2" w14:textId="77777777" w:rsidR="005D3790" w:rsidRDefault="005D3790" w:rsidP="00572AB3">
            <w:pPr>
              <w:rPr>
                <w:rFonts w:cs="Arial"/>
              </w:rPr>
            </w:pPr>
            <w:r>
              <w:rPr>
                <w:rFonts w:cs="Arial"/>
              </w:rPr>
              <w:t>Development, Test</w:t>
            </w:r>
          </w:p>
        </w:tc>
        <w:tc>
          <w:tcPr>
            <w:tcW w:w="3016" w:type="dxa"/>
            <w:shd w:val="clear" w:color="auto" w:fill="FFFFFF"/>
          </w:tcPr>
          <w:p w14:paraId="426678F5" w14:textId="77777777" w:rsidR="005D3790" w:rsidRPr="00FC3136" w:rsidRDefault="005D3790" w:rsidP="00572AB3">
            <w:pPr>
              <w:rPr>
                <w:rFonts w:cs="Arial"/>
                <w:color w:val="000000"/>
                <w:shd w:val="clear" w:color="auto" w:fill="FFFFFF"/>
              </w:rPr>
            </w:pPr>
            <w:proofErr w:type="spellStart"/>
            <w:r w:rsidRPr="00FC3136">
              <w:rPr>
                <w:rStyle w:val="Strong"/>
                <w:rFonts w:cs="Arial"/>
                <w:b w:val="0"/>
                <w:color w:val="000000"/>
                <w:shd w:val="clear" w:color="auto" w:fill="FFFFFF"/>
              </w:rPr>
              <w:t>rspec</w:t>
            </w:r>
            <w:proofErr w:type="spellEnd"/>
            <w:r w:rsidRPr="00FC3136">
              <w:rPr>
                <w:rStyle w:val="Strong"/>
                <w:rFonts w:cs="Arial"/>
                <w:b w:val="0"/>
                <w:color w:val="000000"/>
                <w:shd w:val="clear" w:color="auto" w:fill="FFFFFF"/>
              </w:rPr>
              <w:t>-rails</w:t>
            </w:r>
            <w:r w:rsidRPr="00FC3136">
              <w:rPr>
                <w:rStyle w:val="apple-converted-space"/>
                <w:rFonts w:cs="Arial"/>
                <w:color w:val="000000"/>
                <w:shd w:val="clear" w:color="auto" w:fill="FFFFFF"/>
              </w:rPr>
              <w:t> </w:t>
            </w:r>
            <w:r w:rsidRPr="00FC3136">
              <w:rPr>
                <w:rFonts w:cs="Arial"/>
                <w:color w:val="000000"/>
                <w:shd w:val="clear" w:color="auto" w:fill="FFFFFF"/>
              </w:rPr>
              <w:t>is a testing framework for Rails 3.x and 4.x.</w:t>
            </w:r>
          </w:p>
        </w:tc>
      </w:tr>
      <w:tr w:rsidR="005D3790" w:rsidRPr="000641D9" w14:paraId="0E7EF00E" w14:textId="77777777" w:rsidTr="00572AB3">
        <w:tc>
          <w:tcPr>
            <w:tcW w:w="2607" w:type="dxa"/>
            <w:shd w:val="clear" w:color="auto" w:fill="FFFFFF"/>
          </w:tcPr>
          <w:p w14:paraId="29E26966" w14:textId="77777777" w:rsidR="005D3790" w:rsidRDefault="005D3790" w:rsidP="00572AB3">
            <w:pPr>
              <w:rPr>
                <w:rFonts w:cs="Arial"/>
              </w:rPr>
            </w:pPr>
            <w:r>
              <w:rPr>
                <w:rFonts w:cs="Arial"/>
              </w:rPr>
              <w:t>guard</w:t>
            </w:r>
          </w:p>
        </w:tc>
        <w:tc>
          <w:tcPr>
            <w:tcW w:w="1799" w:type="dxa"/>
            <w:shd w:val="clear" w:color="auto" w:fill="FFFFFF"/>
          </w:tcPr>
          <w:p w14:paraId="6DF23E00" w14:textId="77777777" w:rsidR="005D3790" w:rsidRDefault="005D3790" w:rsidP="00572AB3">
            <w:pPr>
              <w:rPr>
                <w:rFonts w:cs="Arial"/>
              </w:rPr>
            </w:pPr>
            <w:r>
              <w:rPr>
                <w:rFonts w:cs="Arial"/>
              </w:rPr>
              <w:t>&gt;=0.6.2</w:t>
            </w:r>
          </w:p>
        </w:tc>
        <w:tc>
          <w:tcPr>
            <w:tcW w:w="1614" w:type="dxa"/>
            <w:shd w:val="clear" w:color="auto" w:fill="FFFFFF"/>
          </w:tcPr>
          <w:p w14:paraId="01417EF0" w14:textId="77777777" w:rsidR="005D3790" w:rsidRDefault="005D3790" w:rsidP="00572AB3">
            <w:pPr>
              <w:rPr>
                <w:rFonts w:cs="Arial"/>
              </w:rPr>
            </w:pPr>
            <w:r>
              <w:rPr>
                <w:rFonts w:cs="Arial"/>
              </w:rPr>
              <w:t>Development, Test</w:t>
            </w:r>
          </w:p>
        </w:tc>
        <w:tc>
          <w:tcPr>
            <w:tcW w:w="3016" w:type="dxa"/>
            <w:shd w:val="clear" w:color="auto" w:fill="FFFFFF"/>
          </w:tcPr>
          <w:p w14:paraId="48AF7742"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Guard is a command line tool to easily handle events on file system modifications.</w:t>
            </w:r>
          </w:p>
        </w:tc>
      </w:tr>
      <w:tr w:rsidR="005D3790" w:rsidRPr="000641D9" w14:paraId="1613EDE6" w14:textId="77777777" w:rsidTr="00572AB3">
        <w:tc>
          <w:tcPr>
            <w:tcW w:w="2607" w:type="dxa"/>
            <w:shd w:val="clear" w:color="auto" w:fill="FFFFFF"/>
          </w:tcPr>
          <w:p w14:paraId="36CBF632" w14:textId="77777777" w:rsidR="005D3790" w:rsidRDefault="005D3790" w:rsidP="00572AB3">
            <w:pPr>
              <w:rPr>
                <w:rFonts w:cs="Arial"/>
              </w:rPr>
            </w:pPr>
            <w:r>
              <w:rPr>
                <w:rFonts w:cs="Arial"/>
              </w:rPr>
              <w:lastRenderedPageBreak/>
              <w:t>guard-bundler</w:t>
            </w:r>
          </w:p>
        </w:tc>
        <w:tc>
          <w:tcPr>
            <w:tcW w:w="1799" w:type="dxa"/>
            <w:shd w:val="clear" w:color="auto" w:fill="FFFFFF"/>
          </w:tcPr>
          <w:p w14:paraId="49B09CFA" w14:textId="77777777" w:rsidR="005D3790" w:rsidRDefault="005D3790" w:rsidP="00572AB3">
            <w:pPr>
              <w:rPr>
                <w:rFonts w:cs="Arial"/>
              </w:rPr>
            </w:pPr>
            <w:r>
              <w:rPr>
                <w:rFonts w:cs="Arial"/>
              </w:rPr>
              <w:t>&gt;=0.1.3</w:t>
            </w:r>
          </w:p>
        </w:tc>
        <w:tc>
          <w:tcPr>
            <w:tcW w:w="1614" w:type="dxa"/>
            <w:shd w:val="clear" w:color="auto" w:fill="FFFFFF"/>
          </w:tcPr>
          <w:p w14:paraId="1783013C" w14:textId="77777777" w:rsidR="005D3790" w:rsidRDefault="005D3790" w:rsidP="00572AB3">
            <w:pPr>
              <w:rPr>
                <w:rFonts w:cs="Arial"/>
              </w:rPr>
            </w:pPr>
            <w:r>
              <w:rPr>
                <w:rFonts w:cs="Arial"/>
              </w:rPr>
              <w:t>Development, Test</w:t>
            </w:r>
          </w:p>
        </w:tc>
        <w:tc>
          <w:tcPr>
            <w:tcW w:w="3016" w:type="dxa"/>
            <w:shd w:val="clear" w:color="auto" w:fill="FFFFFF"/>
          </w:tcPr>
          <w:p w14:paraId="17D3092E"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Bundler guard allows to automatically &amp; intelligently install/update bundle when needed.</w:t>
            </w:r>
          </w:p>
        </w:tc>
      </w:tr>
      <w:tr w:rsidR="005D3790" w:rsidRPr="000641D9" w14:paraId="7BE34293" w14:textId="77777777" w:rsidTr="00572AB3">
        <w:tc>
          <w:tcPr>
            <w:tcW w:w="2607" w:type="dxa"/>
            <w:shd w:val="clear" w:color="auto" w:fill="FFFFFF"/>
          </w:tcPr>
          <w:p w14:paraId="159A4F46" w14:textId="77777777" w:rsidR="005D3790" w:rsidRDefault="005D3790" w:rsidP="00572AB3">
            <w:pPr>
              <w:rPr>
                <w:rFonts w:cs="Arial"/>
              </w:rPr>
            </w:pPr>
            <w:r>
              <w:rPr>
                <w:rFonts w:cs="Arial"/>
              </w:rPr>
              <w:t>guard-</w:t>
            </w:r>
            <w:proofErr w:type="spellStart"/>
            <w:r>
              <w:rPr>
                <w:rFonts w:cs="Arial"/>
              </w:rPr>
              <w:t>rspec</w:t>
            </w:r>
            <w:proofErr w:type="spellEnd"/>
          </w:p>
        </w:tc>
        <w:tc>
          <w:tcPr>
            <w:tcW w:w="1799" w:type="dxa"/>
            <w:shd w:val="clear" w:color="auto" w:fill="FFFFFF"/>
          </w:tcPr>
          <w:p w14:paraId="5BDFE52E" w14:textId="77777777" w:rsidR="005D3790" w:rsidRDefault="005D3790" w:rsidP="00572AB3">
            <w:pPr>
              <w:rPr>
                <w:rFonts w:cs="Arial"/>
              </w:rPr>
            </w:pPr>
            <w:r>
              <w:rPr>
                <w:rFonts w:cs="Arial"/>
              </w:rPr>
              <w:t>&gt;=0.4.3</w:t>
            </w:r>
          </w:p>
        </w:tc>
        <w:tc>
          <w:tcPr>
            <w:tcW w:w="1614" w:type="dxa"/>
            <w:shd w:val="clear" w:color="auto" w:fill="FFFFFF"/>
          </w:tcPr>
          <w:p w14:paraId="3767EAC1" w14:textId="77777777" w:rsidR="005D3790" w:rsidRDefault="005D3790" w:rsidP="00572AB3">
            <w:pPr>
              <w:rPr>
                <w:rFonts w:cs="Arial"/>
              </w:rPr>
            </w:pPr>
            <w:r>
              <w:rPr>
                <w:rFonts w:cs="Arial"/>
              </w:rPr>
              <w:t>Development, Test</w:t>
            </w:r>
          </w:p>
        </w:tc>
        <w:tc>
          <w:tcPr>
            <w:tcW w:w="3016" w:type="dxa"/>
            <w:shd w:val="clear" w:color="auto" w:fill="FFFFFF"/>
          </w:tcPr>
          <w:p w14:paraId="28A5CE2C"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Guard::</w:t>
            </w:r>
            <w:proofErr w:type="spellStart"/>
            <w:r w:rsidRPr="00FC3136">
              <w:rPr>
                <w:rFonts w:cs="Arial"/>
                <w:color w:val="000000"/>
                <w:shd w:val="clear" w:color="auto" w:fill="FFFFFF"/>
              </w:rPr>
              <w:t>RSpec</w:t>
            </w:r>
            <w:proofErr w:type="spellEnd"/>
            <w:r w:rsidRPr="00FC3136">
              <w:rPr>
                <w:rFonts w:cs="Arial"/>
                <w:color w:val="000000"/>
                <w:shd w:val="clear" w:color="auto" w:fill="FFFFFF"/>
              </w:rPr>
              <w:t xml:space="preserve"> allows to automatically &amp; intelligently launch specs when files are modified.</w:t>
            </w:r>
          </w:p>
        </w:tc>
      </w:tr>
      <w:tr w:rsidR="005D3790" w:rsidRPr="000641D9" w14:paraId="0FFDDBA4" w14:textId="77777777" w:rsidTr="00572AB3">
        <w:tc>
          <w:tcPr>
            <w:tcW w:w="2607" w:type="dxa"/>
            <w:shd w:val="clear" w:color="auto" w:fill="FFFFFF"/>
          </w:tcPr>
          <w:p w14:paraId="587E0460" w14:textId="77777777" w:rsidR="005D3790" w:rsidRDefault="005D3790" w:rsidP="00572AB3">
            <w:pPr>
              <w:rPr>
                <w:rFonts w:cs="Arial"/>
              </w:rPr>
            </w:pPr>
            <w:proofErr w:type="spellStart"/>
            <w:r>
              <w:rPr>
                <w:rFonts w:cs="Arial"/>
              </w:rPr>
              <w:t>rb-fsevent</w:t>
            </w:r>
            <w:proofErr w:type="spellEnd"/>
          </w:p>
        </w:tc>
        <w:tc>
          <w:tcPr>
            <w:tcW w:w="1799" w:type="dxa"/>
            <w:shd w:val="clear" w:color="auto" w:fill="FFFFFF"/>
          </w:tcPr>
          <w:p w14:paraId="757AC431" w14:textId="77777777" w:rsidR="005D3790" w:rsidRDefault="004353DC" w:rsidP="00572AB3">
            <w:pPr>
              <w:rPr>
                <w:rFonts w:cs="Arial"/>
              </w:rPr>
            </w:pPr>
            <w:r>
              <w:rPr>
                <w:rFonts w:cs="Arial"/>
              </w:rPr>
              <w:t>&gt;=0.9.3</w:t>
            </w:r>
          </w:p>
        </w:tc>
        <w:tc>
          <w:tcPr>
            <w:tcW w:w="1614" w:type="dxa"/>
            <w:shd w:val="clear" w:color="auto" w:fill="FFFFFF"/>
          </w:tcPr>
          <w:p w14:paraId="01C58C88" w14:textId="77777777" w:rsidR="005D3790" w:rsidRDefault="005D3790" w:rsidP="00572AB3">
            <w:pPr>
              <w:rPr>
                <w:rFonts w:cs="Arial"/>
              </w:rPr>
            </w:pPr>
            <w:r>
              <w:rPr>
                <w:rFonts w:cs="Arial"/>
              </w:rPr>
              <w:t>Development, Test</w:t>
            </w:r>
          </w:p>
        </w:tc>
        <w:tc>
          <w:tcPr>
            <w:tcW w:w="3016" w:type="dxa"/>
            <w:shd w:val="clear" w:color="auto" w:fill="FFFFFF"/>
          </w:tcPr>
          <w:p w14:paraId="12ACF348"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FSEvents</w:t>
            </w:r>
            <w:proofErr w:type="spellEnd"/>
            <w:r w:rsidRPr="00FC3136">
              <w:rPr>
                <w:rFonts w:cs="Arial"/>
                <w:color w:val="000000"/>
                <w:shd w:val="clear" w:color="auto" w:fill="FFFFFF"/>
              </w:rPr>
              <w:t xml:space="preserve"> API with signals handled (without </w:t>
            </w:r>
            <w:proofErr w:type="spellStart"/>
            <w:r w:rsidRPr="00FC3136">
              <w:rPr>
                <w:rFonts w:cs="Arial"/>
                <w:color w:val="000000"/>
                <w:shd w:val="clear" w:color="auto" w:fill="FFFFFF"/>
              </w:rPr>
              <w:t>RubyCocoa</w:t>
            </w:r>
            <w:proofErr w:type="spellEnd"/>
            <w:r w:rsidRPr="00FC3136">
              <w:rPr>
                <w:rFonts w:cs="Arial"/>
                <w:color w:val="000000"/>
                <w:shd w:val="clear" w:color="auto" w:fill="FFFFFF"/>
              </w:rPr>
              <w:t>).</w:t>
            </w:r>
          </w:p>
        </w:tc>
      </w:tr>
      <w:tr w:rsidR="005D3790" w:rsidRPr="000641D9" w14:paraId="1552798B" w14:textId="77777777" w:rsidTr="00572AB3">
        <w:tc>
          <w:tcPr>
            <w:tcW w:w="2607" w:type="dxa"/>
            <w:shd w:val="clear" w:color="auto" w:fill="FFFFFF"/>
          </w:tcPr>
          <w:p w14:paraId="18DFDBD3" w14:textId="77777777" w:rsidR="005D3790" w:rsidRDefault="005D3790" w:rsidP="00572AB3">
            <w:pPr>
              <w:rPr>
                <w:rFonts w:cs="Arial"/>
              </w:rPr>
            </w:pPr>
            <w:proofErr w:type="spellStart"/>
            <w:r>
              <w:rPr>
                <w:rFonts w:cs="Arial"/>
              </w:rPr>
              <w:t>konacha</w:t>
            </w:r>
            <w:proofErr w:type="spellEnd"/>
          </w:p>
        </w:tc>
        <w:tc>
          <w:tcPr>
            <w:tcW w:w="1799" w:type="dxa"/>
            <w:shd w:val="clear" w:color="auto" w:fill="FFFFFF"/>
          </w:tcPr>
          <w:p w14:paraId="5F00FECC" w14:textId="77777777" w:rsidR="005D3790" w:rsidRDefault="005D3790" w:rsidP="00572AB3">
            <w:pPr>
              <w:rPr>
                <w:rFonts w:cs="Arial"/>
              </w:rPr>
            </w:pPr>
            <w:r>
              <w:rPr>
                <w:rFonts w:cs="Arial"/>
              </w:rPr>
              <w:t>3.0.0</w:t>
            </w:r>
          </w:p>
        </w:tc>
        <w:tc>
          <w:tcPr>
            <w:tcW w:w="1614" w:type="dxa"/>
            <w:shd w:val="clear" w:color="auto" w:fill="FFFFFF"/>
          </w:tcPr>
          <w:p w14:paraId="443BCD72" w14:textId="77777777" w:rsidR="005D3790" w:rsidRDefault="005D3790" w:rsidP="00572AB3">
            <w:pPr>
              <w:rPr>
                <w:rFonts w:cs="Arial"/>
              </w:rPr>
            </w:pPr>
            <w:r>
              <w:rPr>
                <w:rFonts w:cs="Arial"/>
              </w:rPr>
              <w:t>Development, Test</w:t>
            </w:r>
          </w:p>
        </w:tc>
        <w:tc>
          <w:tcPr>
            <w:tcW w:w="3016" w:type="dxa"/>
            <w:shd w:val="clear" w:color="auto" w:fill="FFFFFF"/>
          </w:tcPr>
          <w:p w14:paraId="4545797D"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Test your Rails application's JavaScript with the mocha test framework and chai assertion library.</w:t>
            </w:r>
          </w:p>
        </w:tc>
      </w:tr>
      <w:tr w:rsidR="005D3790" w:rsidRPr="000641D9" w14:paraId="0FB7A2CF" w14:textId="77777777" w:rsidTr="00572AB3">
        <w:tc>
          <w:tcPr>
            <w:tcW w:w="2607" w:type="dxa"/>
            <w:shd w:val="clear" w:color="auto" w:fill="FFFFFF"/>
          </w:tcPr>
          <w:p w14:paraId="180D87C4" w14:textId="77777777" w:rsidR="005D3790" w:rsidRDefault="005D3790" w:rsidP="00572AB3">
            <w:pPr>
              <w:rPr>
                <w:rFonts w:cs="Arial"/>
              </w:rPr>
            </w:pPr>
            <w:r>
              <w:rPr>
                <w:rFonts w:cs="Arial"/>
              </w:rPr>
              <w:t>chai-</w:t>
            </w:r>
            <w:proofErr w:type="spellStart"/>
            <w:r>
              <w:rPr>
                <w:rFonts w:cs="Arial"/>
              </w:rPr>
              <w:t>jquery</w:t>
            </w:r>
            <w:proofErr w:type="spellEnd"/>
            <w:r>
              <w:rPr>
                <w:rFonts w:cs="Arial"/>
              </w:rPr>
              <w:t>-rails</w:t>
            </w:r>
          </w:p>
        </w:tc>
        <w:tc>
          <w:tcPr>
            <w:tcW w:w="1799" w:type="dxa"/>
            <w:shd w:val="clear" w:color="auto" w:fill="FFFFFF"/>
          </w:tcPr>
          <w:p w14:paraId="5A1E1B81" w14:textId="77777777" w:rsidR="005D3790" w:rsidRDefault="00CB2CE9" w:rsidP="00572AB3">
            <w:pPr>
              <w:rPr>
                <w:rFonts w:cs="Arial"/>
              </w:rPr>
            </w:pPr>
            <w:r>
              <w:rPr>
                <w:rFonts w:cs="Arial"/>
              </w:rPr>
              <w:t>&gt;=1.2.1</w:t>
            </w:r>
          </w:p>
        </w:tc>
        <w:tc>
          <w:tcPr>
            <w:tcW w:w="1614" w:type="dxa"/>
            <w:shd w:val="clear" w:color="auto" w:fill="FFFFFF"/>
          </w:tcPr>
          <w:p w14:paraId="501211A2" w14:textId="77777777" w:rsidR="005D3790" w:rsidRDefault="005D3790" w:rsidP="00572AB3">
            <w:pPr>
              <w:rPr>
                <w:rFonts w:cs="Arial"/>
              </w:rPr>
            </w:pPr>
            <w:r>
              <w:rPr>
                <w:rFonts w:cs="Arial"/>
              </w:rPr>
              <w:t>Development, Test</w:t>
            </w:r>
          </w:p>
        </w:tc>
        <w:tc>
          <w:tcPr>
            <w:tcW w:w="3016" w:type="dxa"/>
            <w:shd w:val="clear" w:color="auto" w:fill="FFFFFF"/>
          </w:tcPr>
          <w:p w14:paraId="603B51A9" w14:textId="77777777" w:rsidR="005D3790" w:rsidRPr="000C188F" w:rsidRDefault="00C16D0F" w:rsidP="00572AB3">
            <w:pPr>
              <w:pStyle w:val="NormalWeb"/>
              <w:spacing w:before="225" w:beforeAutospacing="0" w:after="225" w:afterAutospacing="0" w:line="375" w:lineRule="atLeast"/>
              <w:rPr>
                <w:rFonts w:ascii="Arial" w:hAnsi="Arial" w:cs="Arial"/>
                <w:color w:val="000000"/>
                <w:sz w:val="20"/>
                <w:szCs w:val="20"/>
              </w:rPr>
            </w:pPr>
            <w:hyperlink r:id="rId183" w:history="1">
              <w:proofErr w:type="gramStart"/>
              <w:r w:rsidR="005D3790" w:rsidRPr="000C188F">
                <w:rPr>
                  <w:rStyle w:val="Hyperlink"/>
                  <w:rFonts w:ascii="Arial" w:hAnsi="Arial" w:cs="Arial"/>
                  <w:color w:val="000000"/>
                  <w:sz w:val="20"/>
                  <w:szCs w:val="20"/>
                </w:rPr>
                <w:t>chai-</w:t>
              </w:r>
              <w:proofErr w:type="spellStart"/>
              <w:r w:rsidR="005D3790" w:rsidRPr="000C188F">
                <w:rPr>
                  <w:rStyle w:val="Hyperlink"/>
                  <w:rFonts w:ascii="Arial" w:hAnsi="Arial" w:cs="Arial"/>
                  <w:color w:val="000000"/>
                  <w:sz w:val="20"/>
                  <w:szCs w:val="20"/>
                </w:rPr>
                <w:t>jquery</w:t>
              </w:r>
              <w:proofErr w:type="spellEnd"/>
              <w:proofErr w:type="gramEnd"/>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is a plugin for</w:t>
            </w:r>
            <w:r w:rsidR="005D3790" w:rsidRPr="000C188F">
              <w:rPr>
                <w:rStyle w:val="apple-converted-space"/>
                <w:rFonts w:ascii="Arial" w:hAnsi="Arial" w:cs="Arial"/>
                <w:color w:val="000000"/>
                <w:sz w:val="20"/>
                <w:szCs w:val="20"/>
              </w:rPr>
              <w:t> </w:t>
            </w:r>
            <w:hyperlink r:id="rId184" w:history="1">
              <w:r w:rsidR="005D3790" w:rsidRPr="000C188F">
                <w:rPr>
                  <w:rStyle w:val="Hyperlink"/>
                  <w:rFonts w:ascii="Arial" w:hAnsi="Arial" w:cs="Arial"/>
                  <w:color w:val="000000"/>
                  <w:sz w:val="20"/>
                  <w:szCs w:val="20"/>
                </w:rPr>
                <w:t>chai</w:t>
              </w:r>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 xml:space="preserve">that gives you </w:t>
            </w:r>
            <w:proofErr w:type="spellStart"/>
            <w:r w:rsidR="005D3790" w:rsidRPr="000C188F">
              <w:rPr>
                <w:rFonts w:ascii="Arial" w:hAnsi="Arial" w:cs="Arial"/>
                <w:color w:val="000000"/>
                <w:sz w:val="20"/>
                <w:szCs w:val="20"/>
              </w:rPr>
              <w:t>jquery</w:t>
            </w:r>
            <w:proofErr w:type="spellEnd"/>
            <w:r w:rsidR="005D3790" w:rsidRPr="000C188F">
              <w:rPr>
                <w:rFonts w:ascii="Arial" w:hAnsi="Arial" w:cs="Arial"/>
                <w:color w:val="000000"/>
                <w:sz w:val="20"/>
                <w:szCs w:val="20"/>
              </w:rPr>
              <w:t xml:space="preserve"> expectation helpers.</w:t>
            </w:r>
          </w:p>
          <w:p w14:paraId="5EB8AA1E" w14:textId="77777777" w:rsidR="005D3790" w:rsidRPr="000C188F" w:rsidRDefault="005D3790" w:rsidP="00572AB3">
            <w:pPr>
              <w:pStyle w:val="NormalWeb"/>
              <w:spacing w:before="225" w:beforeAutospacing="0" w:after="225" w:afterAutospacing="0" w:line="375" w:lineRule="atLeast"/>
              <w:rPr>
                <w:rFonts w:ascii="Arial" w:hAnsi="Arial" w:cs="Arial"/>
                <w:color w:val="000000"/>
                <w:sz w:val="20"/>
                <w:szCs w:val="20"/>
              </w:rPr>
            </w:pPr>
            <w:r w:rsidRPr="000C188F">
              <w:rPr>
                <w:rFonts w:ascii="Arial" w:hAnsi="Arial" w:cs="Arial"/>
                <w:color w:val="000000"/>
                <w:sz w:val="20"/>
                <w:szCs w:val="20"/>
              </w:rPr>
              <w:t>This is a simple gem that adds chai-</w:t>
            </w:r>
            <w:proofErr w:type="spellStart"/>
            <w:r w:rsidRPr="000C188F">
              <w:rPr>
                <w:rFonts w:ascii="Arial" w:hAnsi="Arial" w:cs="Arial"/>
                <w:color w:val="000000"/>
                <w:sz w:val="20"/>
                <w:szCs w:val="20"/>
              </w:rPr>
              <w:t>jquery</w:t>
            </w:r>
            <w:proofErr w:type="spellEnd"/>
            <w:r w:rsidRPr="000C188F">
              <w:rPr>
                <w:rFonts w:ascii="Arial" w:hAnsi="Arial" w:cs="Arial"/>
                <w:color w:val="000000"/>
                <w:sz w:val="20"/>
                <w:szCs w:val="20"/>
              </w:rPr>
              <w:t xml:space="preserve"> to the rails asset </w:t>
            </w:r>
            <w:proofErr w:type="spellStart"/>
            <w:r w:rsidRPr="000C188F">
              <w:rPr>
                <w:rFonts w:ascii="Arial" w:hAnsi="Arial" w:cs="Arial"/>
                <w:color w:val="000000"/>
                <w:sz w:val="20"/>
                <w:szCs w:val="20"/>
              </w:rPr>
              <w:t>pipline</w:t>
            </w:r>
            <w:proofErr w:type="spellEnd"/>
            <w:r w:rsidRPr="000C188F">
              <w:rPr>
                <w:rFonts w:ascii="Arial" w:hAnsi="Arial" w:cs="Arial"/>
                <w:color w:val="000000"/>
                <w:sz w:val="20"/>
                <w:szCs w:val="20"/>
              </w:rPr>
              <w:t>.</w:t>
            </w:r>
          </w:p>
          <w:p w14:paraId="6D63260D" w14:textId="77777777" w:rsidR="005D3790" w:rsidRPr="00D509EC" w:rsidRDefault="005D3790" w:rsidP="00572AB3">
            <w:pPr>
              <w:rPr>
                <w:rFonts w:cs="Arial"/>
                <w:color w:val="000000"/>
                <w:shd w:val="clear" w:color="auto" w:fill="FFFFFF"/>
              </w:rPr>
            </w:pPr>
          </w:p>
        </w:tc>
      </w:tr>
      <w:tr w:rsidR="005D3790" w:rsidRPr="000641D9" w14:paraId="00496366" w14:textId="77777777" w:rsidTr="00572AB3">
        <w:tc>
          <w:tcPr>
            <w:tcW w:w="2607" w:type="dxa"/>
            <w:shd w:val="clear" w:color="auto" w:fill="FFFFFF"/>
          </w:tcPr>
          <w:p w14:paraId="12ED89D6" w14:textId="77777777" w:rsidR="005D3790" w:rsidRDefault="005D3790" w:rsidP="00572AB3">
            <w:pPr>
              <w:rPr>
                <w:rFonts w:cs="Arial"/>
              </w:rPr>
            </w:pPr>
            <w:r>
              <w:rPr>
                <w:rFonts w:cs="Arial"/>
              </w:rPr>
              <w:t>thin</w:t>
            </w:r>
          </w:p>
        </w:tc>
        <w:tc>
          <w:tcPr>
            <w:tcW w:w="1799" w:type="dxa"/>
            <w:shd w:val="clear" w:color="auto" w:fill="FFFFFF"/>
          </w:tcPr>
          <w:p w14:paraId="3DCD97C8" w14:textId="77777777" w:rsidR="005D3790" w:rsidRDefault="004945DE" w:rsidP="00572AB3">
            <w:pPr>
              <w:rPr>
                <w:rFonts w:cs="Arial"/>
              </w:rPr>
            </w:pPr>
            <w:r>
              <w:rPr>
                <w:rFonts w:cs="Arial"/>
              </w:rPr>
              <w:t>&gt;=1.5.1</w:t>
            </w:r>
          </w:p>
        </w:tc>
        <w:tc>
          <w:tcPr>
            <w:tcW w:w="1614" w:type="dxa"/>
            <w:shd w:val="clear" w:color="auto" w:fill="FFFFFF"/>
          </w:tcPr>
          <w:p w14:paraId="1344A09C" w14:textId="77777777" w:rsidR="005D3790" w:rsidRDefault="005D3790" w:rsidP="00572AB3">
            <w:pPr>
              <w:rPr>
                <w:rFonts w:cs="Arial"/>
              </w:rPr>
            </w:pPr>
            <w:r>
              <w:rPr>
                <w:rFonts w:cs="Arial"/>
              </w:rPr>
              <w:t>Development</w:t>
            </w:r>
          </w:p>
        </w:tc>
        <w:tc>
          <w:tcPr>
            <w:tcW w:w="3016" w:type="dxa"/>
            <w:shd w:val="clear" w:color="auto" w:fill="FFFFFF"/>
          </w:tcPr>
          <w:p w14:paraId="4AD2490D"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Tiny, fast &amp; funny HTTP server.</w:t>
            </w:r>
          </w:p>
        </w:tc>
      </w:tr>
      <w:tr w:rsidR="005D3790" w:rsidRPr="000641D9" w14:paraId="2A197F52" w14:textId="77777777" w:rsidTr="00572AB3">
        <w:tc>
          <w:tcPr>
            <w:tcW w:w="2607" w:type="dxa"/>
            <w:shd w:val="clear" w:color="auto" w:fill="FFFFFF"/>
          </w:tcPr>
          <w:p w14:paraId="1A76F435" w14:textId="77777777" w:rsidR="005D3790" w:rsidRDefault="005D3790" w:rsidP="00572AB3">
            <w:pPr>
              <w:rPr>
                <w:rFonts w:cs="Arial"/>
              </w:rPr>
            </w:pPr>
            <w:r>
              <w:rPr>
                <w:rFonts w:cs="Arial"/>
              </w:rPr>
              <w:t>unicorn</w:t>
            </w:r>
          </w:p>
        </w:tc>
        <w:tc>
          <w:tcPr>
            <w:tcW w:w="1799" w:type="dxa"/>
            <w:shd w:val="clear" w:color="auto" w:fill="FFFFFF"/>
          </w:tcPr>
          <w:p w14:paraId="608358EA" w14:textId="77777777" w:rsidR="005D3790" w:rsidRDefault="00615653" w:rsidP="00572AB3">
            <w:pPr>
              <w:rPr>
                <w:rFonts w:cs="Arial"/>
              </w:rPr>
            </w:pPr>
            <w:r>
              <w:rPr>
                <w:rFonts w:cs="Arial"/>
              </w:rPr>
              <w:t>&gt;=4.6.3</w:t>
            </w:r>
          </w:p>
        </w:tc>
        <w:tc>
          <w:tcPr>
            <w:tcW w:w="1614" w:type="dxa"/>
            <w:shd w:val="clear" w:color="auto" w:fill="FFFFFF"/>
          </w:tcPr>
          <w:p w14:paraId="29F6F20A" w14:textId="77777777" w:rsidR="005D3790" w:rsidRDefault="005D3790" w:rsidP="00572AB3">
            <w:pPr>
              <w:rPr>
                <w:rFonts w:cs="Arial"/>
              </w:rPr>
            </w:pPr>
            <w:proofErr w:type="spellStart"/>
            <w:r>
              <w:rPr>
                <w:rFonts w:cs="Arial"/>
              </w:rPr>
              <w:t>Heroku</w:t>
            </w:r>
            <w:proofErr w:type="spellEnd"/>
          </w:p>
        </w:tc>
        <w:tc>
          <w:tcPr>
            <w:tcW w:w="3016" w:type="dxa"/>
            <w:shd w:val="clear" w:color="auto" w:fill="FFFFFF"/>
          </w:tcPr>
          <w:p w14:paraId="01B03E4E" w14:textId="77777777"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Unicorn is an HTTP server for Rack applications designed to only serve</w:t>
            </w:r>
          </w:p>
          <w:p w14:paraId="6152F38D" w14:textId="77777777"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fast clients on low-latency, high-bandwidth connections and take</w:t>
            </w:r>
          </w:p>
          <w:p w14:paraId="4656516D" w14:textId="77777777"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proofErr w:type="gramStart"/>
            <w:r w:rsidRPr="00FC3136">
              <w:rPr>
                <w:rFonts w:eastAsia="Times New Roman" w:cs="Arial"/>
                <w:color w:val="000000"/>
              </w:rPr>
              <w:t>advantage</w:t>
            </w:r>
            <w:proofErr w:type="gramEnd"/>
            <w:r w:rsidRPr="00FC3136">
              <w:rPr>
                <w:rFonts w:eastAsia="Times New Roman" w:cs="Arial"/>
                <w:color w:val="000000"/>
              </w:rPr>
              <w:t xml:space="preserve"> of features in Unix/Unix-like kernels.</w:t>
            </w:r>
          </w:p>
          <w:p w14:paraId="787E8DF9" w14:textId="77777777" w:rsidR="005D3790" w:rsidRPr="00D509EC" w:rsidRDefault="005D3790" w:rsidP="00572AB3">
            <w:pPr>
              <w:rPr>
                <w:rFonts w:cs="Arial"/>
                <w:color w:val="000000"/>
                <w:shd w:val="clear" w:color="auto" w:fill="FFFFFF"/>
              </w:rPr>
            </w:pPr>
          </w:p>
        </w:tc>
      </w:tr>
      <w:tr w:rsidR="005D3790" w:rsidRPr="000641D9" w14:paraId="117748BF" w14:textId="77777777" w:rsidTr="00572AB3">
        <w:tc>
          <w:tcPr>
            <w:tcW w:w="2607" w:type="dxa"/>
            <w:shd w:val="clear" w:color="auto" w:fill="FFFFFF"/>
          </w:tcPr>
          <w:p w14:paraId="2F363BFD" w14:textId="77777777" w:rsidR="005D3790" w:rsidRDefault="005D3790" w:rsidP="00572AB3">
            <w:pPr>
              <w:rPr>
                <w:rFonts w:cs="Arial"/>
              </w:rPr>
            </w:pPr>
            <w:proofErr w:type="spellStart"/>
            <w:r>
              <w:rPr>
                <w:rFonts w:cs="Arial"/>
              </w:rPr>
              <w:t>rspec</w:t>
            </w:r>
            <w:proofErr w:type="spellEnd"/>
            <w:r>
              <w:rPr>
                <w:rFonts w:cs="Arial"/>
              </w:rPr>
              <w:t>-fire</w:t>
            </w:r>
          </w:p>
        </w:tc>
        <w:tc>
          <w:tcPr>
            <w:tcW w:w="1799" w:type="dxa"/>
            <w:shd w:val="clear" w:color="auto" w:fill="FFFFFF"/>
          </w:tcPr>
          <w:p w14:paraId="4EA83286" w14:textId="77777777" w:rsidR="005D3790" w:rsidRDefault="005D2278" w:rsidP="00572AB3">
            <w:pPr>
              <w:rPr>
                <w:rFonts w:cs="Arial"/>
              </w:rPr>
            </w:pPr>
            <w:r>
              <w:rPr>
                <w:rFonts w:cs="Arial"/>
              </w:rPr>
              <w:t>&gt;=1.2.0</w:t>
            </w:r>
          </w:p>
        </w:tc>
        <w:tc>
          <w:tcPr>
            <w:tcW w:w="1614" w:type="dxa"/>
            <w:shd w:val="clear" w:color="auto" w:fill="FFFFFF"/>
          </w:tcPr>
          <w:p w14:paraId="25A721D0" w14:textId="77777777" w:rsidR="005D3790" w:rsidRDefault="005D3790" w:rsidP="00572AB3">
            <w:pPr>
              <w:rPr>
                <w:rFonts w:cs="Arial"/>
              </w:rPr>
            </w:pPr>
            <w:r>
              <w:rPr>
                <w:rFonts w:cs="Arial"/>
              </w:rPr>
              <w:t>Test</w:t>
            </w:r>
          </w:p>
        </w:tc>
        <w:tc>
          <w:tcPr>
            <w:tcW w:w="3016" w:type="dxa"/>
            <w:shd w:val="clear" w:color="auto" w:fill="FFFFFF"/>
          </w:tcPr>
          <w:p w14:paraId="17C8E7F4"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Checks that stubbed methods on your test double exist, but still allow you to run in isolation when you choose. A failure will be triggered if an invalid </w:t>
            </w:r>
            <w:r w:rsidRPr="00FC3136">
              <w:rPr>
                <w:rFonts w:cs="Arial"/>
                <w:color w:val="000000"/>
                <w:shd w:val="clear" w:color="auto" w:fill="FFFFFF"/>
              </w:rPr>
              <w:lastRenderedPageBreak/>
              <w:t>method is being stubbed.</w:t>
            </w:r>
          </w:p>
        </w:tc>
      </w:tr>
      <w:tr w:rsidR="005D3790" w:rsidRPr="000641D9" w14:paraId="6C4DFDDA" w14:textId="77777777" w:rsidTr="00572AB3">
        <w:tc>
          <w:tcPr>
            <w:tcW w:w="2607" w:type="dxa"/>
            <w:shd w:val="clear" w:color="auto" w:fill="FFFFFF"/>
          </w:tcPr>
          <w:p w14:paraId="282E7758" w14:textId="77777777" w:rsidR="005D3790" w:rsidRDefault="005D3790" w:rsidP="00572AB3">
            <w:pPr>
              <w:rPr>
                <w:rFonts w:cs="Arial"/>
              </w:rPr>
            </w:pPr>
            <w:proofErr w:type="spellStart"/>
            <w:r>
              <w:rPr>
                <w:rFonts w:cs="Arial"/>
              </w:rPr>
              <w:lastRenderedPageBreak/>
              <w:t>fivemat</w:t>
            </w:r>
            <w:proofErr w:type="spellEnd"/>
          </w:p>
        </w:tc>
        <w:tc>
          <w:tcPr>
            <w:tcW w:w="1799" w:type="dxa"/>
            <w:shd w:val="clear" w:color="auto" w:fill="FFFFFF"/>
          </w:tcPr>
          <w:p w14:paraId="19A5280A" w14:textId="77777777" w:rsidR="005D3790" w:rsidRDefault="00537DEB" w:rsidP="00572AB3">
            <w:pPr>
              <w:rPr>
                <w:rFonts w:cs="Arial"/>
              </w:rPr>
            </w:pPr>
            <w:r>
              <w:rPr>
                <w:rFonts w:cs="Arial"/>
              </w:rPr>
              <w:t>&gt;=1.2.1</w:t>
            </w:r>
          </w:p>
        </w:tc>
        <w:tc>
          <w:tcPr>
            <w:tcW w:w="1614" w:type="dxa"/>
            <w:shd w:val="clear" w:color="auto" w:fill="FFFFFF"/>
          </w:tcPr>
          <w:p w14:paraId="6FFDBC88" w14:textId="77777777" w:rsidR="005D3790" w:rsidRDefault="005D3790" w:rsidP="00572AB3">
            <w:pPr>
              <w:rPr>
                <w:rFonts w:cs="Arial"/>
              </w:rPr>
            </w:pPr>
            <w:r>
              <w:rPr>
                <w:rFonts w:cs="Arial"/>
              </w:rPr>
              <w:t>Test</w:t>
            </w:r>
          </w:p>
        </w:tc>
        <w:tc>
          <w:tcPr>
            <w:tcW w:w="3016" w:type="dxa"/>
            <w:shd w:val="clear" w:color="auto" w:fill="FFFFFF"/>
          </w:tcPr>
          <w:p w14:paraId="74369062" w14:textId="77777777" w:rsidR="005D3790" w:rsidRPr="00D509EC" w:rsidRDefault="005D3790" w:rsidP="00572AB3">
            <w:pPr>
              <w:rPr>
                <w:rFonts w:cs="Arial"/>
                <w:color w:val="000000"/>
                <w:shd w:val="clear" w:color="auto" w:fill="FFFFFF"/>
              </w:rPr>
            </w:pPr>
            <w:proofErr w:type="spellStart"/>
            <w:r w:rsidRPr="00FC3136">
              <w:rPr>
                <w:rFonts w:cs="Arial"/>
                <w:color w:val="000000"/>
                <w:shd w:val="clear" w:color="auto" w:fill="FFFFFF"/>
              </w:rPr>
              <w:t>MiniTest</w:t>
            </w:r>
            <w:proofErr w:type="spellEnd"/>
            <w:r w:rsidRPr="00FC3136">
              <w:rPr>
                <w:rFonts w:cs="Arial"/>
                <w:color w:val="000000"/>
                <w:shd w:val="clear" w:color="auto" w:fill="FFFFFF"/>
              </w:rPr>
              <w:t>/</w:t>
            </w:r>
            <w:proofErr w:type="spellStart"/>
            <w:r w:rsidRPr="00FC3136">
              <w:rPr>
                <w:rFonts w:cs="Arial"/>
                <w:color w:val="000000"/>
                <w:shd w:val="clear" w:color="auto" w:fill="FFFFFF"/>
              </w:rPr>
              <w:t>RSpec</w:t>
            </w:r>
            <w:proofErr w:type="spellEnd"/>
            <w:r w:rsidRPr="00FC3136">
              <w:rPr>
                <w:rFonts w:cs="Arial"/>
                <w:color w:val="000000"/>
                <w:shd w:val="clear" w:color="auto" w:fill="FFFFFF"/>
              </w:rPr>
              <w:t>/Cucumber formatter that gives each test file its own line of dots</w:t>
            </w:r>
            <w:r>
              <w:rPr>
                <w:rFonts w:ascii="Helvetica" w:hAnsi="Helvetica"/>
                <w:color w:val="666666"/>
                <w:shd w:val="clear" w:color="auto" w:fill="FFFFFF"/>
              </w:rPr>
              <w:t>.</w:t>
            </w:r>
          </w:p>
        </w:tc>
      </w:tr>
      <w:tr w:rsidR="005D3790" w:rsidRPr="000641D9" w14:paraId="44FB6ACB" w14:textId="77777777" w:rsidTr="00572AB3">
        <w:tc>
          <w:tcPr>
            <w:tcW w:w="2607" w:type="dxa"/>
            <w:shd w:val="clear" w:color="auto" w:fill="FFFFFF"/>
          </w:tcPr>
          <w:p w14:paraId="071096F3" w14:textId="77777777" w:rsidR="005D3790" w:rsidRDefault="005D3790" w:rsidP="00572AB3">
            <w:pPr>
              <w:rPr>
                <w:rFonts w:cs="Arial"/>
              </w:rPr>
            </w:pPr>
            <w:r>
              <w:rPr>
                <w:rFonts w:cs="Arial"/>
              </w:rPr>
              <w:t>cucumber-rails</w:t>
            </w:r>
          </w:p>
        </w:tc>
        <w:tc>
          <w:tcPr>
            <w:tcW w:w="1799" w:type="dxa"/>
            <w:shd w:val="clear" w:color="auto" w:fill="FFFFFF"/>
          </w:tcPr>
          <w:p w14:paraId="227B9A68" w14:textId="77777777" w:rsidR="005D3790" w:rsidRDefault="00CA438C" w:rsidP="00572AB3">
            <w:pPr>
              <w:rPr>
                <w:rFonts w:cs="Arial"/>
              </w:rPr>
            </w:pPr>
            <w:r>
              <w:rPr>
                <w:rFonts w:cs="Arial"/>
              </w:rPr>
              <w:t>&gt;=1.4.0</w:t>
            </w:r>
          </w:p>
        </w:tc>
        <w:tc>
          <w:tcPr>
            <w:tcW w:w="1614" w:type="dxa"/>
            <w:shd w:val="clear" w:color="auto" w:fill="FFFFFF"/>
          </w:tcPr>
          <w:p w14:paraId="7ADF4F1C" w14:textId="77777777" w:rsidR="005D3790" w:rsidRDefault="005D3790" w:rsidP="00572AB3">
            <w:pPr>
              <w:rPr>
                <w:rFonts w:cs="Arial"/>
              </w:rPr>
            </w:pPr>
            <w:r>
              <w:rPr>
                <w:rFonts w:cs="Arial"/>
              </w:rPr>
              <w:t>Test</w:t>
            </w:r>
          </w:p>
        </w:tc>
        <w:tc>
          <w:tcPr>
            <w:tcW w:w="3016" w:type="dxa"/>
            <w:shd w:val="clear" w:color="auto" w:fill="FFFFFF"/>
          </w:tcPr>
          <w:p w14:paraId="63EAE26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Rails Generators for Cucumber with special support for Capybara and </w:t>
            </w:r>
            <w:proofErr w:type="spellStart"/>
            <w:r w:rsidRPr="00FC3136">
              <w:rPr>
                <w:rFonts w:cs="Arial"/>
                <w:color w:val="000000"/>
                <w:shd w:val="clear" w:color="auto" w:fill="FFFFFF"/>
              </w:rPr>
              <w:t>DatabaseCleaner</w:t>
            </w:r>
            <w:proofErr w:type="spellEnd"/>
            <w:r w:rsidRPr="00FC3136">
              <w:rPr>
                <w:rFonts w:cs="Arial"/>
                <w:color w:val="000000"/>
                <w:shd w:val="clear" w:color="auto" w:fill="FFFFFF"/>
              </w:rPr>
              <w:t>.</w:t>
            </w:r>
          </w:p>
        </w:tc>
      </w:tr>
      <w:tr w:rsidR="005D3790" w:rsidRPr="000641D9" w14:paraId="6E70153D" w14:textId="77777777" w:rsidTr="00572AB3">
        <w:tc>
          <w:tcPr>
            <w:tcW w:w="2607" w:type="dxa"/>
            <w:shd w:val="clear" w:color="auto" w:fill="FFFFFF"/>
          </w:tcPr>
          <w:p w14:paraId="7C3CD97D" w14:textId="77777777" w:rsidR="005D3790" w:rsidRDefault="005D3790" w:rsidP="00572AB3">
            <w:pPr>
              <w:rPr>
                <w:rFonts w:cs="Arial"/>
              </w:rPr>
            </w:pPr>
            <w:r>
              <w:rPr>
                <w:rFonts w:cs="Arial"/>
              </w:rPr>
              <w:t>capybara</w:t>
            </w:r>
          </w:p>
        </w:tc>
        <w:tc>
          <w:tcPr>
            <w:tcW w:w="1799" w:type="dxa"/>
            <w:shd w:val="clear" w:color="auto" w:fill="FFFFFF"/>
          </w:tcPr>
          <w:p w14:paraId="45709841" w14:textId="77777777" w:rsidR="005D3790" w:rsidRDefault="005D3790" w:rsidP="00572AB3">
            <w:pPr>
              <w:rPr>
                <w:rFonts w:cs="Arial"/>
              </w:rPr>
            </w:pPr>
            <w:r>
              <w:rPr>
                <w:rFonts w:cs="Arial"/>
              </w:rPr>
              <w:t>2.1.0</w:t>
            </w:r>
          </w:p>
        </w:tc>
        <w:tc>
          <w:tcPr>
            <w:tcW w:w="1614" w:type="dxa"/>
            <w:shd w:val="clear" w:color="auto" w:fill="FFFFFF"/>
          </w:tcPr>
          <w:p w14:paraId="0B8DDB98" w14:textId="77777777" w:rsidR="005D3790" w:rsidRDefault="005D3790" w:rsidP="00572AB3">
            <w:pPr>
              <w:rPr>
                <w:rFonts w:cs="Arial"/>
              </w:rPr>
            </w:pPr>
            <w:r>
              <w:rPr>
                <w:rFonts w:cs="Arial"/>
              </w:rPr>
              <w:t>Test</w:t>
            </w:r>
          </w:p>
        </w:tc>
        <w:tc>
          <w:tcPr>
            <w:tcW w:w="3016" w:type="dxa"/>
            <w:shd w:val="clear" w:color="auto" w:fill="FFFFFF"/>
          </w:tcPr>
          <w:p w14:paraId="5C2E11DC"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Acceptance test framework for web applications.</w:t>
            </w:r>
          </w:p>
        </w:tc>
      </w:tr>
      <w:tr w:rsidR="005D3790" w:rsidRPr="000641D9" w14:paraId="641B0BF1" w14:textId="77777777" w:rsidTr="00572AB3">
        <w:tc>
          <w:tcPr>
            <w:tcW w:w="2607" w:type="dxa"/>
            <w:shd w:val="clear" w:color="auto" w:fill="FFFFFF"/>
          </w:tcPr>
          <w:p w14:paraId="5CEBA9B6" w14:textId="77777777" w:rsidR="005D3790" w:rsidRDefault="005D3790" w:rsidP="00572AB3">
            <w:pPr>
              <w:rPr>
                <w:rFonts w:cs="Arial"/>
              </w:rPr>
            </w:pPr>
            <w:r>
              <w:rPr>
                <w:rFonts w:cs="Arial"/>
              </w:rPr>
              <w:t>capybara-screenshot</w:t>
            </w:r>
          </w:p>
        </w:tc>
        <w:tc>
          <w:tcPr>
            <w:tcW w:w="1799" w:type="dxa"/>
            <w:shd w:val="clear" w:color="auto" w:fill="FFFFFF"/>
          </w:tcPr>
          <w:p w14:paraId="57DAA254" w14:textId="77777777" w:rsidR="005D3790" w:rsidRDefault="00D701B0" w:rsidP="00572AB3">
            <w:pPr>
              <w:rPr>
                <w:rFonts w:cs="Arial"/>
              </w:rPr>
            </w:pPr>
            <w:r>
              <w:rPr>
                <w:rFonts w:cs="Arial"/>
              </w:rPr>
              <w:t>&gt;=0.3.14</w:t>
            </w:r>
          </w:p>
        </w:tc>
        <w:tc>
          <w:tcPr>
            <w:tcW w:w="1614" w:type="dxa"/>
            <w:shd w:val="clear" w:color="auto" w:fill="FFFFFF"/>
          </w:tcPr>
          <w:p w14:paraId="799249FA" w14:textId="77777777" w:rsidR="005D3790" w:rsidRDefault="005D3790" w:rsidP="00572AB3">
            <w:pPr>
              <w:rPr>
                <w:rFonts w:cs="Arial"/>
              </w:rPr>
            </w:pPr>
            <w:r>
              <w:rPr>
                <w:rFonts w:cs="Arial"/>
              </w:rPr>
              <w:t>Test</w:t>
            </w:r>
          </w:p>
        </w:tc>
        <w:tc>
          <w:tcPr>
            <w:tcW w:w="3016" w:type="dxa"/>
            <w:shd w:val="clear" w:color="auto" w:fill="FFFFFF"/>
          </w:tcPr>
          <w:p w14:paraId="7C2CF76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Automatically save screen shots when a Cucumber Capybara scenario fails.</w:t>
            </w:r>
          </w:p>
        </w:tc>
      </w:tr>
      <w:tr w:rsidR="005D3790" w:rsidRPr="000641D9" w14:paraId="101B1589" w14:textId="77777777" w:rsidTr="00572AB3">
        <w:tc>
          <w:tcPr>
            <w:tcW w:w="2607" w:type="dxa"/>
            <w:shd w:val="clear" w:color="auto" w:fill="FFFFFF"/>
          </w:tcPr>
          <w:p w14:paraId="7CA6164E" w14:textId="77777777" w:rsidR="005D3790" w:rsidRDefault="005D3790" w:rsidP="00572AB3">
            <w:pPr>
              <w:rPr>
                <w:rFonts w:cs="Arial"/>
              </w:rPr>
            </w:pPr>
            <w:r>
              <w:rPr>
                <w:rFonts w:cs="Arial"/>
              </w:rPr>
              <w:t>pry-rails</w:t>
            </w:r>
          </w:p>
        </w:tc>
        <w:tc>
          <w:tcPr>
            <w:tcW w:w="1799" w:type="dxa"/>
            <w:shd w:val="clear" w:color="auto" w:fill="FFFFFF"/>
          </w:tcPr>
          <w:p w14:paraId="0AB2B4E9" w14:textId="77777777" w:rsidR="005D3790" w:rsidRDefault="008D3F7E" w:rsidP="00572AB3">
            <w:pPr>
              <w:rPr>
                <w:rFonts w:cs="Arial"/>
              </w:rPr>
            </w:pPr>
            <w:r>
              <w:rPr>
                <w:rFonts w:cs="Arial"/>
              </w:rPr>
              <w:t>&gt;=0.3.2</w:t>
            </w:r>
          </w:p>
        </w:tc>
        <w:tc>
          <w:tcPr>
            <w:tcW w:w="1614" w:type="dxa"/>
            <w:shd w:val="clear" w:color="auto" w:fill="FFFFFF"/>
          </w:tcPr>
          <w:p w14:paraId="04D30AD1" w14:textId="77777777" w:rsidR="005D3790" w:rsidRDefault="005D3790" w:rsidP="00572AB3">
            <w:pPr>
              <w:rPr>
                <w:rFonts w:cs="Arial"/>
              </w:rPr>
            </w:pPr>
            <w:r>
              <w:rPr>
                <w:rFonts w:cs="Arial"/>
              </w:rPr>
              <w:t>Test</w:t>
            </w:r>
          </w:p>
        </w:tc>
        <w:tc>
          <w:tcPr>
            <w:tcW w:w="3016" w:type="dxa"/>
            <w:shd w:val="clear" w:color="auto" w:fill="FFFFFF"/>
          </w:tcPr>
          <w:p w14:paraId="2F52A1EF"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Avoid repeating yourself, use pry-rails instead of copying the initializer to every rails project. This is a small gem which causes</w:t>
            </w:r>
            <w:r w:rsidRPr="00FC3136">
              <w:rPr>
                <w:rStyle w:val="apple-converted-space"/>
                <w:rFonts w:cs="Arial"/>
                <w:color w:val="000000"/>
                <w:shd w:val="clear" w:color="auto" w:fill="FFFFFF"/>
              </w:rPr>
              <w:t xml:space="preserve"> rails console </w:t>
            </w:r>
            <w:r w:rsidRPr="00FC3136">
              <w:rPr>
                <w:rFonts w:cs="Arial"/>
                <w:color w:val="000000"/>
                <w:shd w:val="clear" w:color="auto" w:fill="FFFFFF"/>
              </w:rPr>
              <w:t>to open</w:t>
            </w:r>
            <w:r w:rsidRPr="00FC3136">
              <w:rPr>
                <w:rStyle w:val="apple-converted-space"/>
                <w:rFonts w:cs="Arial"/>
                <w:color w:val="000000"/>
                <w:shd w:val="clear" w:color="auto" w:fill="FFFFFF"/>
              </w:rPr>
              <w:t> </w:t>
            </w:r>
            <w:hyperlink r:id="rId185" w:history="1">
              <w:r w:rsidRPr="00FC3136">
                <w:rPr>
                  <w:rStyle w:val="Hyperlink"/>
                  <w:rFonts w:cs="Arial"/>
                  <w:color w:val="000000"/>
                  <w:shd w:val="clear" w:color="auto" w:fill="FFFFFF"/>
                </w:rPr>
                <w:t>pry</w:t>
              </w:r>
            </w:hyperlink>
            <w:r w:rsidRPr="00FC3136">
              <w:rPr>
                <w:rFonts w:cs="Arial"/>
                <w:color w:val="000000"/>
                <w:shd w:val="clear" w:color="auto" w:fill="FFFFFF"/>
              </w:rPr>
              <w:t>. It therefore depends on</w:t>
            </w:r>
            <w:r w:rsidRPr="00FC3136">
              <w:rPr>
                <w:rStyle w:val="apple-converted-space"/>
                <w:rFonts w:cs="Arial"/>
                <w:color w:val="000000"/>
                <w:shd w:val="clear" w:color="auto" w:fill="FFFFFF"/>
              </w:rPr>
              <w:t> </w:t>
            </w:r>
            <w:r w:rsidRPr="00FC3136">
              <w:rPr>
                <w:rStyle w:val="Emphasis"/>
                <w:rFonts w:cs="Arial"/>
                <w:color w:val="000000"/>
                <w:shd w:val="clear" w:color="auto" w:fill="FFFFFF"/>
              </w:rPr>
              <w:t>pry</w:t>
            </w:r>
            <w:r w:rsidRPr="00FC3136">
              <w:rPr>
                <w:rFonts w:cs="Arial"/>
                <w:color w:val="000000"/>
                <w:shd w:val="clear" w:color="auto" w:fill="FFFFFF"/>
              </w:rPr>
              <w:t>.</w:t>
            </w:r>
          </w:p>
        </w:tc>
      </w:tr>
      <w:tr w:rsidR="005D3790" w:rsidRPr="000641D9" w14:paraId="54C7AFEB" w14:textId="77777777" w:rsidTr="00572AB3">
        <w:tc>
          <w:tcPr>
            <w:tcW w:w="2607" w:type="dxa"/>
            <w:shd w:val="clear" w:color="auto" w:fill="FFFFFF"/>
          </w:tcPr>
          <w:p w14:paraId="7A15D5B9" w14:textId="77777777" w:rsidR="005D3790" w:rsidRDefault="005D3790" w:rsidP="00572AB3">
            <w:pPr>
              <w:rPr>
                <w:rFonts w:cs="Arial"/>
              </w:rPr>
            </w:pPr>
            <w:r>
              <w:rPr>
                <w:rFonts w:cs="Arial"/>
              </w:rPr>
              <w:t>database-cleaner</w:t>
            </w:r>
          </w:p>
        </w:tc>
        <w:tc>
          <w:tcPr>
            <w:tcW w:w="1799" w:type="dxa"/>
            <w:shd w:val="clear" w:color="auto" w:fill="FFFFFF"/>
          </w:tcPr>
          <w:p w14:paraId="32B519D0" w14:textId="77777777" w:rsidR="005D3790" w:rsidRDefault="00A82BC3" w:rsidP="00572AB3">
            <w:pPr>
              <w:rPr>
                <w:rFonts w:cs="Arial"/>
              </w:rPr>
            </w:pPr>
            <w:r>
              <w:rPr>
                <w:rFonts w:cs="Arial"/>
              </w:rPr>
              <w:t>&gt;=0.8.0</w:t>
            </w:r>
          </w:p>
        </w:tc>
        <w:tc>
          <w:tcPr>
            <w:tcW w:w="1614" w:type="dxa"/>
            <w:shd w:val="clear" w:color="auto" w:fill="FFFFFF"/>
          </w:tcPr>
          <w:p w14:paraId="68AC00EC" w14:textId="77777777" w:rsidR="005D3790" w:rsidRDefault="005D3790" w:rsidP="00572AB3">
            <w:pPr>
              <w:rPr>
                <w:rFonts w:cs="Arial"/>
              </w:rPr>
            </w:pPr>
            <w:r>
              <w:rPr>
                <w:rFonts w:cs="Arial"/>
              </w:rPr>
              <w:t>Test</w:t>
            </w:r>
          </w:p>
        </w:tc>
        <w:tc>
          <w:tcPr>
            <w:tcW w:w="3016" w:type="dxa"/>
            <w:shd w:val="clear" w:color="auto" w:fill="FFFFFF"/>
          </w:tcPr>
          <w:p w14:paraId="29AC5F1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Strategies for cleaning databases in Ruby. Can be used to ensure a clean state for testing.</w:t>
            </w:r>
          </w:p>
        </w:tc>
      </w:tr>
      <w:tr w:rsidR="005D3790" w:rsidRPr="000641D9" w14:paraId="43FC13F1" w14:textId="77777777" w:rsidTr="00572AB3">
        <w:tc>
          <w:tcPr>
            <w:tcW w:w="2607" w:type="dxa"/>
            <w:shd w:val="clear" w:color="auto" w:fill="FFFFFF"/>
          </w:tcPr>
          <w:p w14:paraId="0BB4B2AD" w14:textId="77777777" w:rsidR="005D3790" w:rsidRDefault="005D3790" w:rsidP="00572AB3">
            <w:pPr>
              <w:rPr>
                <w:rFonts w:cs="Arial"/>
              </w:rPr>
            </w:pPr>
            <w:r>
              <w:rPr>
                <w:rFonts w:cs="Arial"/>
              </w:rPr>
              <w:t>email-spec</w:t>
            </w:r>
          </w:p>
        </w:tc>
        <w:tc>
          <w:tcPr>
            <w:tcW w:w="1799" w:type="dxa"/>
            <w:shd w:val="clear" w:color="auto" w:fill="FFFFFF"/>
          </w:tcPr>
          <w:p w14:paraId="2E374455" w14:textId="77777777" w:rsidR="005D3790" w:rsidRDefault="005D3790" w:rsidP="00572AB3">
            <w:pPr>
              <w:rPr>
                <w:rFonts w:cs="Arial"/>
              </w:rPr>
            </w:pPr>
            <w:r>
              <w:rPr>
                <w:rFonts w:cs="Arial"/>
              </w:rPr>
              <w:t>&gt;=1.2.1</w:t>
            </w:r>
          </w:p>
        </w:tc>
        <w:tc>
          <w:tcPr>
            <w:tcW w:w="1614" w:type="dxa"/>
            <w:shd w:val="clear" w:color="auto" w:fill="FFFFFF"/>
          </w:tcPr>
          <w:p w14:paraId="19452E2C" w14:textId="77777777" w:rsidR="005D3790" w:rsidRDefault="005D3790" w:rsidP="00572AB3">
            <w:pPr>
              <w:rPr>
                <w:rFonts w:cs="Arial"/>
              </w:rPr>
            </w:pPr>
            <w:r>
              <w:rPr>
                <w:rFonts w:cs="Arial"/>
              </w:rPr>
              <w:t>Test</w:t>
            </w:r>
          </w:p>
        </w:tc>
        <w:tc>
          <w:tcPr>
            <w:tcW w:w="3016" w:type="dxa"/>
            <w:shd w:val="clear" w:color="auto" w:fill="FFFFFF"/>
          </w:tcPr>
          <w:p w14:paraId="0E0917CB" w14:textId="77777777"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 xml:space="preserve">A collection of matchers for </w:t>
            </w:r>
            <w:proofErr w:type="spellStart"/>
            <w:r w:rsidRPr="00FC3136">
              <w:rPr>
                <w:rFonts w:ascii="Arial" w:hAnsi="Arial" w:cs="Arial"/>
                <w:color w:val="000000"/>
                <w:sz w:val="20"/>
                <w:szCs w:val="20"/>
              </w:rPr>
              <w:t>RSpec</w:t>
            </w:r>
            <w:proofErr w:type="spellEnd"/>
            <w:r w:rsidRPr="00FC3136">
              <w:rPr>
                <w:rFonts w:ascii="Arial" w:hAnsi="Arial" w:cs="Arial"/>
                <w:color w:val="000000"/>
                <w:sz w:val="20"/>
                <w:szCs w:val="20"/>
              </w:rPr>
              <w:t>/</w:t>
            </w:r>
            <w:proofErr w:type="spellStart"/>
            <w:r w:rsidRPr="00FC3136">
              <w:rPr>
                <w:rFonts w:ascii="Arial" w:hAnsi="Arial" w:cs="Arial"/>
                <w:color w:val="000000"/>
                <w:sz w:val="20"/>
                <w:szCs w:val="20"/>
              </w:rPr>
              <w:t>MiniTest</w:t>
            </w:r>
            <w:proofErr w:type="spellEnd"/>
            <w:r w:rsidRPr="00FC3136">
              <w:rPr>
                <w:rFonts w:ascii="Arial" w:hAnsi="Arial" w:cs="Arial"/>
                <w:color w:val="000000"/>
                <w:sz w:val="20"/>
                <w:szCs w:val="20"/>
              </w:rPr>
              <w:t xml:space="preserve"> and Cucumber steps to make testing emails go smoothly. This library works with </w:t>
            </w:r>
            <w:proofErr w:type="spellStart"/>
            <w:r w:rsidRPr="00FC3136">
              <w:rPr>
                <w:rFonts w:ascii="Arial" w:hAnsi="Arial" w:cs="Arial"/>
                <w:color w:val="000000"/>
                <w:sz w:val="20"/>
                <w:szCs w:val="20"/>
              </w:rPr>
              <w:t>ActionMailer</w:t>
            </w:r>
            <w:proofErr w:type="spellEnd"/>
            <w:r w:rsidRPr="00FC3136">
              <w:rPr>
                <w:rFonts w:ascii="Arial" w:hAnsi="Arial" w:cs="Arial"/>
                <w:color w:val="000000"/>
                <w:sz w:val="20"/>
                <w:szCs w:val="20"/>
              </w:rPr>
              <w:t xml:space="preserve"> and Pony. When using it with </w:t>
            </w:r>
            <w:proofErr w:type="spellStart"/>
            <w:r w:rsidRPr="00FC3136">
              <w:rPr>
                <w:rFonts w:ascii="Arial" w:hAnsi="Arial" w:cs="Arial"/>
                <w:color w:val="000000"/>
                <w:sz w:val="20"/>
                <w:szCs w:val="20"/>
              </w:rPr>
              <w:t>ActionMailer</w:t>
            </w:r>
            <w:proofErr w:type="spellEnd"/>
            <w:r w:rsidRPr="00FC3136">
              <w:rPr>
                <w:rFonts w:ascii="Arial" w:hAnsi="Arial" w:cs="Arial"/>
                <w:color w:val="000000"/>
                <w:sz w:val="20"/>
                <w:szCs w:val="20"/>
              </w:rPr>
              <w:t xml:space="preserve"> it works with </w:t>
            </w:r>
            <w:proofErr w:type="spellStart"/>
            <w:r w:rsidRPr="00FC3136">
              <w:rPr>
                <w:rFonts w:ascii="Arial" w:hAnsi="Arial" w:cs="Arial"/>
                <w:color w:val="000000"/>
                <w:sz w:val="20"/>
                <w:szCs w:val="20"/>
              </w:rPr>
              <w:t>DelayedJob</w:t>
            </w:r>
            <w:proofErr w:type="spellEnd"/>
            <w:r w:rsidRPr="00FC3136">
              <w:rPr>
                <w:rFonts w:ascii="Arial" w:hAnsi="Arial" w:cs="Arial"/>
                <w:color w:val="000000"/>
                <w:sz w:val="20"/>
                <w:szCs w:val="20"/>
              </w:rPr>
              <w:t xml:space="preserve">, </w:t>
            </w:r>
            <w:proofErr w:type="spellStart"/>
            <w:r w:rsidRPr="00FC3136">
              <w:rPr>
                <w:rFonts w:ascii="Arial" w:hAnsi="Arial" w:cs="Arial"/>
                <w:color w:val="000000"/>
                <w:sz w:val="20"/>
                <w:szCs w:val="20"/>
              </w:rPr>
              <w:t>ActiveRecord</w:t>
            </w:r>
            <w:proofErr w:type="spellEnd"/>
            <w:r w:rsidRPr="00FC3136">
              <w:rPr>
                <w:rFonts w:ascii="Arial" w:hAnsi="Arial" w:cs="Arial"/>
                <w:color w:val="000000"/>
                <w:sz w:val="20"/>
                <w:szCs w:val="20"/>
              </w:rPr>
              <w:t xml:space="preserve"> Mailer, and </w:t>
            </w:r>
            <w:proofErr w:type="spellStart"/>
            <w:r w:rsidRPr="00FC3136">
              <w:rPr>
                <w:rFonts w:ascii="Arial" w:hAnsi="Arial" w:cs="Arial"/>
                <w:color w:val="000000"/>
                <w:sz w:val="20"/>
                <w:szCs w:val="20"/>
              </w:rPr>
              <w:t>action_mailer_cache_delivery</w:t>
            </w:r>
            <w:proofErr w:type="spellEnd"/>
            <w:r w:rsidRPr="00FC3136">
              <w:rPr>
                <w:rFonts w:ascii="Arial" w:hAnsi="Arial" w:cs="Arial"/>
                <w:color w:val="000000"/>
                <w:sz w:val="20"/>
                <w:szCs w:val="20"/>
              </w:rPr>
              <w:t>.</w:t>
            </w:r>
          </w:p>
          <w:p w14:paraId="0DE27701" w14:textId="77777777" w:rsidR="005D3790" w:rsidRPr="00FC3136" w:rsidRDefault="005D3790" w:rsidP="00572AB3">
            <w:pPr>
              <w:rPr>
                <w:rFonts w:cs="Arial"/>
                <w:color w:val="000000"/>
                <w:shd w:val="clear" w:color="auto" w:fill="FFFFFF"/>
              </w:rPr>
            </w:pPr>
          </w:p>
        </w:tc>
      </w:tr>
      <w:tr w:rsidR="005D3790" w:rsidRPr="000641D9" w14:paraId="4960012C" w14:textId="77777777" w:rsidTr="00572AB3">
        <w:tc>
          <w:tcPr>
            <w:tcW w:w="2607" w:type="dxa"/>
            <w:shd w:val="clear" w:color="auto" w:fill="FFFFFF"/>
          </w:tcPr>
          <w:p w14:paraId="3895CF54" w14:textId="77777777" w:rsidR="005D3790" w:rsidRDefault="005D3790" w:rsidP="00572AB3">
            <w:pPr>
              <w:rPr>
                <w:rFonts w:cs="Arial"/>
              </w:rPr>
            </w:pPr>
            <w:proofErr w:type="spellStart"/>
            <w:r>
              <w:rPr>
                <w:rFonts w:cs="Arial"/>
              </w:rPr>
              <w:lastRenderedPageBreak/>
              <w:t>launchy</w:t>
            </w:r>
            <w:proofErr w:type="spellEnd"/>
          </w:p>
        </w:tc>
        <w:tc>
          <w:tcPr>
            <w:tcW w:w="1799" w:type="dxa"/>
            <w:shd w:val="clear" w:color="auto" w:fill="FFFFFF"/>
          </w:tcPr>
          <w:p w14:paraId="663FADFE" w14:textId="77777777" w:rsidR="005D3790" w:rsidRDefault="005D3790" w:rsidP="00572AB3">
            <w:pPr>
              <w:rPr>
                <w:rFonts w:cs="Arial"/>
              </w:rPr>
            </w:pPr>
            <w:r>
              <w:rPr>
                <w:rFonts w:cs="Arial"/>
              </w:rPr>
              <w:t>&gt;=2.1.0</w:t>
            </w:r>
          </w:p>
        </w:tc>
        <w:tc>
          <w:tcPr>
            <w:tcW w:w="1614" w:type="dxa"/>
            <w:shd w:val="clear" w:color="auto" w:fill="FFFFFF"/>
          </w:tcPr>
          <w:p w14:paraId="3402D95E" w14:textId="77777777" w:rsidR="005D3790" w:rsidRDefault="005D3790" w:rsidP="00572AB3">
            <w:pPr>
              <w:rPr>
                <w:rFonts w:cs="Arial"/>
              </w:rPr>
            </w:pPr>
            <w:r>
              <w:rPr>
                <w:rFonts w:cs="Arial"/>
              </w:rPr>
              <w:t>Test</w:t>
            </w:r>
          </w:p>
        </w:tc>
        <w:tc>
          <w:tcPr>
            <w:tcW w:w="3016" w:type="dxa"/>
            <w:shd w:val="clear" w:color="auto" w:fill="FFFFFF"/>
          </w:tcPr>
          <w:p w14:paraId="6C59BACB"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Launchy</w:t>
            </w:r>
            <w:proofErr w:type="spellEnd"/>
            <w:r w:rsidRPr="00FC3136">
              <w:rPr>
                <w:rFonts w:cs="Arial"/>
                <w:color w:val="000000"/>
                <w:shd w:val="clear" w:color="auto" w:fill="FFFFFF"/>
              </w:rPr>
              <w:t xml:space="preserve"> is helper class for launching cross-platform applications in a fire and forget manner.</w:t>
            </w:r>
          </w:p>
        </w:tc>
      </w:tr>
      <w:tr w:rsidR="005D3790" w:rsidRPr="000641D9" w14:paraId="51C3E6FB" w14:textId="77777777" w:rsidTr="00572AB3">
        <w:tc>
          <w:tcPr>
            <w:tcW w:w="2607" w:type="dxa"/>
            <w:shd w:val="clear" w:color="auto" w:fill="FFFFFF"/>
          </w:tcPr>
          <w:p w14:paraId="0319BF8B" w14:textId="77777777" w:rsidR="005D3790" w:rsidRDefault="005D3790" w:rsidP="00572AB3">
            <w:pPr>
              <w:rPr>
                <w:rFonts w:cs="Arial"/>
              </w:rPr>
            </w:pPr>
            <w:proofErr w:type="spellStart"/>
            <w:r>
              <w:rPr>
                <w:rFonts w:cs="Arial"/>
              </w:rPr>
              <w:t>rspec</w:t>
            </w:r>
            <w:proofErr w:type="spellEnd"/>
            <w:r>
              <w:rPr>
                <w:rFonts w:cs="Arial"/>
              </w:rPr>
              <w:t>-set</w:t>
            </w:r>
          </w:p>
        </w:tc>
        <w:tc>
          <w:tcPr>
            <w:tcW w:w="1799" w:type="dxa"/>
            <w:shd w:val="clear" w:color="auto" w:fill="FFFFFF"/>
          </w:tcPr>
          <w:p w14:paraId="0DD5E0B6" w14:textId="77777777" w:rsidR="005D3790" w:rsidRDefault="00A47723" w:rsidP="00572AB3">
            <w:pPr>
              <w:rPr>
                <w:rFonts w:cs="Arial"/>
              </w:rPr>
            </w:pPr>
            <w:r>
              <w:rPr>
                <w:rFonts w:cs="Arial"/>
              </w:rPr>
              <w:t>&gt;=0.0.1</w:t>
            </w:r>
          </w:p>
        </w:tc>
        <w:tc>
          <w:tcPr>
            <w:tcW w:w="1614" w:type="dxa"/>
            <w:shd w:val="clear" w:color="auto" w:fill="FFFFFF"/>
          </w:tcPr>
          <w:p w14:paraId="611A55D9" w14:textId="77777777" w:rsidR="005D3790" w:rsidRDefault="005D3790" w:rsidP="00572AB3">
            <w:pPr>
              <w:rPr>
                <w:rFonts w:cs="Arial"/>
              </w:rPr>
            </w:pPr>
            <w:r>
              <w:rPr>
                <w:rFonts w:cs="Arial"/>
              </w:rPr>
              <w:t>Test</w:t>
            </w:r>
          </w:p>
        </w:tc>
        <w:tc>
          <w:tcPr>
            <w:tcW w:w="3016" w:type="dxa"/>
            <w:shd w:val="clear" w:color="auto" w:fill="FFFFFF"/>
          </w:tcPr>
          <w:p w14:paraId="4A5C4B5C"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Set is a little </w:t>
            </w:r>
            <w:proofErr w:type="spellStart"/>
            <w:r w:rsidRPr="00FC3136">
              <w:rPr>
                <w:rFonts w:cs="Arial"/>
                <w:color w:val="000000"/>
                <w:shd w:val="clear" w:color="auto" w:fill="FFFFFF"/>
              </w:rPr>
              <w:t>RSpec</w:t>
            </w:r>
            <w:proofErr w:type="spellEnd"/>
            <w:r w:rsidRPr="00FC3136">
              <w:rPr>
                <w:rFonts w:cs="Arial"/>
                <w:color w:val="000000"/>
                <w:shd w:val="clear" w:color="auto" w:fill="FFFFFF"/>
              </w:rPr>
              <w:t xml:space="preserve"> helper that speeds-up drastically integration tests that relies on active record objects.</w:t>
            </w:r>
          </w:p>
        </w:tc>
      </w:tr>
      <w:tr w:rsidR="005D3790" w:rsidRPr="000641D9" w14:paraId="07921824" w14:textId="77777777" w:rsidTr="00572AB3">
        <w:tc>
          <w:tcPr>
            <w:tcW w:w="2607" w:type="dxa"/>
            <w:shd w:val="clear" w:color="auto" w:fill="FFFFFF"/>
          </w:tcPr>
          <w:p w14:paraId="63810DDD" w14:textId="77777777" w:rsidR="005D3790" w:rsidRDefault="005D3790" w:rsidP="00572AB3">
            <w:pPr>
              <w:rPr>
                <w:rFonts w:cs="Arial"/>
              </w:rPr>
            </w:pPr>
            <w:proofErr w:type="spellStart"/>
            <w:r>
              <w:rPr>
                <w:rFonts w:cs="Arial"/>
              </w:rPr>
              <w:t>shoulda</w:t>
            </w:r>
            <w:proofErr w:type="spellEnd"/>
            <w:r>
              <w:rPr>
                <w:rFonts w:cs="Arial"/>
              </w:rPr>
              <w:t>-matchers</w:t>
            </w:r>
          </w:p>
        </w:tc>
        <w:tc>
          <w:tcPr>
            <w:tcW w:w="1799" w:type="dxa"/>
            <w:shd w:val="clear" w:color="auto" w:fill="FFFFFF"/>
          </w:tcPr>
          <w:p w14:paraId="68FDB997" w14:textId="77777777" w:rsidR="005D3790" w:rsidRDefault="00A00F81" w:rsidP="00572AB3">
            <w:pPr>
              <w:rPr>
                <w:rFonts w:cs="Arial"/>
              </w:rPr>
            </w:pPr>
            <w:r>
              <w:rPr>
                <w:rFonts w:cs="Arial"/>
              </w:rPr>
              <w:t>&gt;=2.4.0</w:t>
            </w:r>
          </w:p>
        </w:tc>
        <w:tc>
          <w:tcPr>
            <w:tcW w:w="1614" w:type="dxa"/>
            <w:shd w:val="clear" w:color="auto" w:fill="FFFFFF"/>
          </w:tcPr>
          <w:p w14:paraId="68C5BBAE" w14:textId="77777777" w:rsidR="005D3790" w:rsidRDefault="005D3790" w:rsidP="00572AB3">
            <w:pPr>
              <w:rPr>
                <w:rFonts w:cs="Arial"/>
              </w:rPr>
            </w:pPr>
            <w:r>
              <w:rPr>
                <w:rFonts w:cs="Arial"/>
              </w:rPr>
              <w:t>Test</w:t>
            </w:r>
          </w:p>
        </w:tc>
        <w:tc>
          <w:tcPr>
            <w:tcW w:w="3016" w:type="dxa"/>
            <w:shd w:val="clear" w:color="auto" w:fill="FFFFFF"/>
          </w:tcPr>
          <w:p w14:paraId="04BDFCA6"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Collection of testing matchers extracted from </w:t>
            </w:r>
            <w:proofErr w:type="spellStart"/>
            <w:r w:rsidRPr="00FC3136">
              <w:rPr>
                <w:rFonts w:cs="Arial"/>
                <w:color w:val="000000"/>
                <w:shd w:val="clear" w:color="auto" w:fill="FFFFFF"/>
              </w:rPr>
              <w:t>Shoulda</w:t>
            </w:r>
            <w:proofErr w:type="spellEnd"/>
            <w:r w:rsidRPr="00FC3136">
              <w:rPr>
                <w:rFonts w:cs="Arial"/>
                <w:color w:val="000000"/>
                <w:shd w:val="clear" w:color="auto" w:fill="FFFFFF"/>
              </w:rPr>
              <w:t xml:space="preserve">. </w:t>
            </w:r>
            <w:proofErr w:type="spellStart"/>
            <w:proofErr w:type="gramStart"/>
            <w:r w:rsidRPr="00FC3136">
              <w:rPr>
                <w:rFonts w:cs="Arial"/>
                <w:color w:val="000000"/>
                <w:shd w:val="clear" w:color="auto" w:fill="FFFFFF"/>
              </w:rPr>
              <w:t>shoulda</w:t>
            </w:r>
            <w:proofErr w:type="spellEnd"/>
            <w:r w:rsidRPr="00FC3136">
              <w:rPr>
                <w:rFonts w:cs="Arial"/>
                <w:color w:val="000000"/>
                <w:shd w:val="clear" w:color="auto" w:fill="FFFFFF"/>
              </w:rPr>
              <w:t>-matchers</w:t>
            </w:r>
            <w:proofErr w:type="gramEnd"/>
            <w:r w:rsidRPr="00FC3136">
              <w:rPr>
                <w:rFonts w:cs="Arial"/>
                <w:color w:val="000000"/>
                <w:shd w:val="clear" w:color="auto" w:fill="FFFFFF"/>
              </w:rPr>
              <w:t xml:space="preserve"> provides Test::Unit- and </w:t>
            </w:r>
            <w:proofErr w:type="spellStart"/>
            <w:r w:rsidRPr="00FC3136">
              <w:rPr>
                <w:rFonts w:cs="Arial"/>
                <w:color w:val="000000"/>
                <w:shd w:val="clear" w:color="auto" w:fill="FFFFFF"/>
              </w:rPr>
              <w:t>RSpec</w:t>
            </w:r>
            <w:proofErr w:type="spellEnd"/>
            <w:r w:rsidRPr="00FC3136">
              <w:rPr>
                <w:rFonts w:cs="Arial"/>
                <w:color w:val="000000"/>
                <w:shd w:val="clear" w:color="auto" w:fill="FFFFFF"/>
              </w:rPr>
              <w:t>-compatible one-liners that test common Rails functionality. These tests would otherwise be much longer, more complex, and error-prone.</w:t>
            </w:r>
          </w:p>
        </w:tc>
      </w:tr>
      <w:tr w:rsidR="005D3790" w:rsidRPr="000641D9" w14:paraId="382B98B4" w14:textId="77777777" w:rsidTr="00572AB3">
        <w:tc>
          <w:tcPr>
            <w:tcW w:w="2607" w:type="dxa"/>
            <w:shd w:val="clear" w:color="auto" w:fill="FFFFFF"/>
          </w:tcPr>
          <w:p w14:paraId="0AB4DA86" w14:textId="77777777" w:rsidR="005D3790" w:rsidRDefault="005D3790" w:rsidP="00572AB3">
            <w:pPr>
              <w:rPr>
                <w:rFonts w:cs="Arial"/>
              </w:rPr>
            </w:pPr>
            <w:proofErr w:type="spellStart"/>
            <w:r>
              <w:rPr>
                <w:rFonts w:cs="Arial"/>
              </w:rPr>
              <w:t>rspec</w:t>
            </w:r>
            <w:proofErr w:type="spellEnd"/>
            <w:r>
              <w:rPr>
                <w:rFonts w:cs="Arial"/>
              </w:rPr>
              <w:t>-</w:t>
            </w:r>
            <w:proofErr w:type="spellStart"/>
            <w:r>
              <w:rPr>
                <w:rFonts w:cs="Arial"/>
              </w:rPr>
              <w:t>juint</w:t>
            </w:r>
            <w:proofErr w:type="spellEnd"/>
            <w:r>
              <w:rPr>
                <w:rFonts w:cs="Arial"/>
              </w:rPr>
              <w:t>-formatter</w:t>
            </w:r>
          </w:p>
        </w:tc>
        <w:tc>
          <w:tcPr>
            <w:tcW w:w="1799" w:type="dxa"/>
            <w:shd w:val="clear" w:color="auto" w:fill="FFFFFF"/>
          </w:tcPr>
          <w:p w14:paraId="572FF80E" w14:textId="77777777" w:rsidR="005D3790" w:rsidRDefault="00185E4E" w:rsidP="00572AB3">
            <w:pPr>
              <w:rPr>
                <w:rFonts w:cs="Arial"/>
              </w:rPr>
            </w:pPr>
            <w:r>
              <w:rPr>
                <w:rFonts w:cs="Arial"/>
              </w:rPr>
              <w:t>&gt;=0.1.6</w:t>
            </w:r>
          </w:p>
        </w:tc>
        <w:tc>
          <w:tcPr>
            <w:tcW w:w="1614" w:type="dxa"/>
            <w:shd w:val="clear" w:color="auto" w:fill="FFFFFF"/>
          </w:tcPr>
          <w:p w14:paraId="664C25D2" w14:textId="77777777" w:rsidR="005D3790" w:rsidRDefault="005D3790" w:rsidP="00572AB3">
            <w:pPr>
              <w:rPr>
                <w:rFonts w:cs="Arial"/>
              </w:rPr>
            </w:pPr>
            <w:r>
              <w:rPr>
                <w:rFonts w:cs="Arial"/>
              </w:rPr>
              <w:t>Test</w:t>
            </w:r>
          </w:p>
        </w:tc>
        <w:tc>
          <w:tcPr>
            <w:tcW w:w="3016" w:type="dxa"/>
            <w:shd w:val="clear" w:color="auto" w:fill="FFFFFF"/>
          </w:tcPr>
          <w:p w14:paraId="1253E958"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RSpec</w:t>
            </w:r>
            <w:proofErr w:type="spellEnd"/>
            <w:r w:rsidRPr="00FC3136">
              <w:rPr>
                <w:rFonts w:cs="Arial"/>
                <w:color w:val="000000"/>
                <w:shd w:val="clear" w:color="auto" w:fill="FFFFFF"/>
              </w:rPr>
              <w:t xml:space="preserve"> results formatted as </w:t>
            </w:r>
            <w:proofErr w:type="spellStart"/>
            <w:r w:rsidRPr="00FC3136">
              <w:rPr>
                <w:rFonts w:cs="Arial"/>
                <w:color w:val="000000"/>
                <w:shd w:val="clear" w:color="auto" w:fill="FFFFFF"/>
              </w:rPr>
              <w:t>JUnit</w:t>
            </w:r>
            <w:proofErr w:type="spellEnd"/>
            <w:r w:rsidRPr="00FC3136">
              <w:rPr>
                <w:rFonts w:cs="Arial"/>
                <w:color w:val="000000"/>
                <w:shd w:val="clear" w:color="auto" w:fill="FFFFFF"/>
              </w:rPr>
              <w:t xml:space="preserve"> XML that Hudson can read.</w:t>
            </w:r>
          </w:p>
        </w:tc>
      </w:tr>
      <w:tr w:rsidR="005D3790" w:rsidRPr="000641D9" w14:paraId="40948906" w14:textId="77777777" w:rsidTr="00572AB3">
        <w:tc>
          <w:tcPr>
            <w:tcW w:w="2607" w:type="dxa"/>
            <w:shd w:val="clear" w:color="auto" w:fill="FFFFFF"/>
          </w:tcPr>
          <w:p w14:paraId="7B8E1305" w14:textId="77777777" w:rsidR="005D3790" w:rsidRDefault="005D3790" w:rsidP="00572AB3">
            <w:pPr>
              <w:rPr>
                <w:rFonts w:cs="Arial"/>
              </w:rPr>
            </w:pPr>
            <w:proofErr w:type="spellStart"/>
            <w:r>
              <w:rPr>
                <w:rFonts w:cs="Arial"/>
              </w:rPr>
              <w:t>simplecov</w:t>
            </w:r>
            <w:proofErr w:type="spellEnd"/>
          </w:p>
        </w:tc>
        <w:tc>
          <w:tcPr>
            <w:tcW w:w="1799" w:type="dxa"/>
            <w:shd w:val="clear" w:color="auto" w:fill="FFFFFF"/>
          </w:tcPr>
          <w:p w14:paraId="147C9AA9" w14:textId="77777777" w:rsidR="005D3790" w:rsidRDefault="00983758" w:rsidP="00572AB3">
            <w:pPr>
              <w:rPr>
                <w:rFonts w:cs="Arial"/>
              </w:rPr>
            </w:pPr>
            <w:r>
              <w:rPr>
                <w:rFonts w:cs="Arial"/>
              </w:rPr>
              <w:t>&gt;=0.7.1</w:t>
            </w:r>
          </w:p>
        </w:tc>
        <w:tc>
          <w:tcPr>
            <w:tcW w:w="1614" w:type="dxa"/>
            <w:shd w:val="clear" w:color="auto" w:fill="FFFFFF"/>
          </w:tcPr>
          <w:p w14:paraId="0B45F1FB" w14:textId="77777777" w:rsidR="005D3790" w:rsidRDefault="005D3790" w:rsidP="00572AB3">
            <w:pPr>
              <w:rPr>
                <w:rFonts w:cs="Arial"/>
              </w:rPr>
            </w:pPr>
            <w:r>
              <w:rPr>
                <w:rFonts w:cs="Arial"/>
              </w:rPr>
              <w:t>Test</w:t>
            </w:r>
          </w:p>
        </w:tc>
        <w:tc>
          <w:tcPr>
            <w:tcW w:w="3016" w:type="dxa"/>
            <w:shd w:val="clear" w:color="auto" w:fill="FFFFFF"/>
          </w:tcPr>
          <w:p w14:paraId="1560E096"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Code coverage for Ruby 1.9+ with a powerful configuration library and automatic merging of coverage across test suites.</w:t>
            </w:r>
          </w:p>
        </w:tc>
      </w:tr>
      <w:tr w:rsidR="005D3790" w:rsidRPr="000641D9" w14:paraId="0B5843DA" w14:textId="77777777" w:rsidTr="00572AB3">
        <w:trPr>
          <w:trHeight w:val="323"/>
        </w:trPr>
        <w:tc>
          <w:tcPr>
            <w:tcW w:w="2607" w:type="dxa"/>
            <w:shd w:val="clear" w:color="auto" w:fill="FFFFFF"/>
          </w:tcPr>
          <w:p w14:paraId="1D597D4E" w14:textId="77777777" w:rsidR="005D3790" w:rsidRDefault="005D3790" w:rsidP="00572AB3">
            <w:pPr>
              <w:rPr>
                <w:rFonts w:cs="Arial"/>
              </w:rPr>
            </w:pPr>
            <w:proofErr w:type="spellStart"/>
            <w:r>
              <w:rPr>
                <w:rFonts w:cs="Arial"/>
              </w:rPr>
              <w:t>timecop</w:t>
            </w:r>
            <w:proofErr w:type="spellEnd"/>
          </w:p>
        </w:tc>
        <w:tc>
          <w:tcPr>
            <w:tcW w:w="1799" w:type="dxa"/>
            <w:shd w:val="clear" w:color="auto" w:fill="FFFFFF"/>
          </w:tcPr>
          <w:p w14:paraId="0D28CFD0" w14:textId="77777777" w:rsidR="005D3790" w:rsidRDefault="007413AE" w:rsidP="00572AB3">
            <w:pPr>
              <w:rPr>
                <w:rFonts w:cs="Arial"/>
              </w:rPr>
            </w:pPr>
            <w:r>
              <w:rPr>
                <w:rFonts w:cs="Arial"/>
              </w:rPr>
              <w:t>&gt;=0.6.3</w:t>
            </w:r>
          </w:p>
        </w:tc>
        <w:tc>
          <w:tcPr>
            <w:tcW w:w="1614" w:type="dxa"/>
            <w:shd w:val="clear" w:color="auto" w:fill="FFFFFF"/>
          </w:tcPr>
          <w:p w14:paraId="71B9140F" w14:textId="77777777" w:rsidR="005D3790" w:rsidRDefault="005D3790" w:rsidP="00572AB3">
            <w:pPr>
              <w:rPr>
                <w:rFonts w:cs="Arial"/>
              </w:rPr>
            </w:pPr>
            <w:r>
              <w:rPr>
                <w:rFonts w:cs="Arial"/>
              </w:rPr>
              <w:t>Test</w:t>
            </w:r>
          </w:p>
        </w:tc>
        <w:tc>
          <w:tcPr>
            <w:tcW w:w="3016" w:type="dxa"/>
            <w:shd w:val="clear" w:color="auto" w:fill="FFFFFF"/>
          </w:tcPr>
          <w:p w14:paraId="644377D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A gem providing "time travel" and "time freezing" capabilities, making it dead simple to test time-dependent code. It provides a unified method to mock </w:t>
            </w:r>
            <w:proofErr w:type="spellStart"/>
            <w:r w:rsidRPr="00FC3136">
              <w:rPr>
                <w:rFonts w:cs="Arial"/>
                <w:color w:val="000000"/>
                <w:shd w:val="clear" w:color="auto" w:fill="FFFFFF"/>
              </w:rPr>
              <w:t>Time.now</w:t>
            </w:r>
            <w:proofErr w:type="spellEnd"/>
            <w:r w:rsidRPr="00FC3136">
              <w:rPr>
                <w:rFonts w:cs="Arial"/>
                <w:color w:val="000000"/>
                <w:shd w:val="clear" w:color="auto" w:fill="FFFFFF"/>
              </w:rPr>
              <w:t xml:space="preserve">, </w:t>
            </w:r>
            <w:proofErr w:type="spellStart"/>
            <w:r w:rsidRPr="00FC3136">
              <w:rPr>
                <w:rFonts w:cs="Arial"/>
                <w:color w:val="000000"/>
                <w:shd w:val="clear" w:color="auto" w:fill="FFFFFF"/>
              </w:rPr>
              <w:t>Date.today</w:t>
            </w:r>
            <w:proofErr w:type="spellEnd"/>
            <w:r w:rsidRPr="00FC3136">
              <w:rPr>
                <w:rFonts w:cs="Arial"/>
                <w:color w:val="000000"/>
                <w:shd w:val="clear" w:color="auto" w:fill="FFFFFF"/>
              </w:rPr>
              <w:t xml:space="preserve">, and </w:t>
            </w:r>
            <w:proofErr w:type="spellStart"/>
            <w:r w:rsidRPr="00FC3136">
              <w:rPr>
                <w:rFonts w:cs="Arial"/>
                <w:color w:val="000000"/>
                <w:shd w:val="clear" w:color="auto" w:fill="FFFFFF"/>
              </w:rPr>
              <w:t>DateTime.now</w:t>
            </w:r>
            <w:proofErr w:type="spellEnd"/>
            <w:r w:rsidRPr="00FC3136">
              <w:rPr>
                <w:rFonts w:cs="Arial"/>
                <w:color w:val="000000"/>
                <w:shd w:val="clear" w:color="auto" w:fill="FFFFFF"/>
              </w:rPr>
              <w:t xml:space="preserve"> in a single call.</w:t>
            </w:r>
          </w:p>
        </w:tc>
      </w:tr>
    </w:tbl>
    <w:p w14:paraId="542FBB24" w14:textId="77777777" w:rsidR="005D3790" w:rsidRPr="00F95D93" w:rsidRDefault="005D3790" w:rsidP="005D3790">
      <w:pPr>
        <w:pStyle w:val="BodyText"/>
        <w:rPr>
          <w:lang w:eastAsia="x-none"/>
        </w:rPr>
      </w:pPr>
    </w:p>
    <w:p w14:paraId="462B2FB7" w14:textId="77777777" w:rsidR="005D3790" w:rsidRDefault="005D3790" w:rsidP="005D3790">
      <w:pPr>
        <w:pStyle w:val="Heading2"/>
        <w:rPr>
          <w:lang w:val="en-US"/>
        </w:rPr>
      </w:pPr>
      <w:r>
        <w:rPr>
          <w:lang w:val="en-US"/>
        </w:rPr>
        <w:t>Session Handling</w:t>
      </w:r>
    </w:p>
    <w:p w14:paraId="01D25EF1" w14:textId="77777777" w:rsidR="005D3790" w:rsidRDefault="005D3790" w:rsidP="005D3790">
      <w:proofErr w:type="spellStart"/>
      <w:proofErr w:type="gramStart"/>
      <w:r>
        <w:t>iPortal</w:t>
      </w:r>
      <w:proofErr w:type="spellEnd"/>
      <w:proofErr w:type="gramEnd"/>
      <w:r>
        <w:t xml:space="preserve"> uses cookie based session to store session information.</w:t>
      </w:r>
    </w:p>
    <w:p w14:paraId="7E9106C2" w14:textId="77777777" w:rsidR="005D3790" w:rsidRDefault="005D3790" w:rsidP="005D3790">
      <w:r>
        <w:lastRenderedPageBreak/>
        <w:t>In this session hash is directly stored in a cookie on a client side. The server retrieves the session hash from the cookie and eliminates the need of session id. That will greatly increase the speed of application. But taking security concerns into consideration, it is a controversial storage option.</w:t>
      </w:r>
    </w:p>
    <w:p w14:paraId="1CBD3E10" w14:textId="77777777" w:rsidR="005D3790" w:rsidRDefault="005D3790" w:rsidP="005D3790">
      <w:r>
        <w:t>Some advantages and disadvantages for using cookie based session store:-</w:t>
      </w:r>
    </w:p>
    <w:p w14:paraId="2302A07D" w14:textId="77777777" w:rsidR="005D3790" w:rsidRDefault="005D3790" w:rsidP="005D3790">
      <w:r>
        <w:t>Advantages</w:t>
      </w:r>
    </w:p>
    <w:p w14:paraId="36D3A97C" w14:textId="77777777" w:rsidR="005D3790" w:rsidRDefault="005D3790" w:rsidP="005D3790">
      <w:pPr>
        <w:pStyle w:val="ListParagraph"/>
        <w:numPr>
          <w:ilvl w:val="0"/>
          <w:numId w:val="15"/>
        </w:numPr>
      </w:pPr>
      <w:r>
        <w:t>No server storage</w:t>
      </w:r>
    </w:p>
    <w:p w14:paraId="7119DE39" w14:textId="77777777" w:rsidR="005D3790" w:rsidRDefault="005D3790" w:rsidP="005D3790">
      <w:pPr>
        <w:pStyle w:val="ListParagraph"/>
        <w:numPr>
          <w:ilvl w:val="0"/>
          <w:numId w:val="15"/>
        </w:numPr>
      </w:pPr>
      <w:r>
        <w:t>No extra queries server-side</w:t>
      </w:r>
    </w:p>
    <w:p w14:paraId="086F2B4B" w14:textId="77777777" w:rsidR="005D3790" w:rsidRDefault="005D3790" w:rsidP="005D3790">
      <w:pPr>
        <w:pStyle w:val="ListParagraph"/>
        <w:numPr>
          <w:ilvl w:val="0"/>
          <w:numId w:val="15"/>
        </w:numPr>
      </w:pPr>
      <w:r>
        <w:t>No setup effort</w:t>
      </w:r>
    </w:p>
    <w:p w14:paraId="2BDC9604" w14:textId="77777777" w:rsidR="005D3790" w:rsidRDefault="005D3790" w:rsidP="005D3790">
      <w:r>
        <w:t>Disadvantages</w:t>
      </w:r>
    </w:p>
    <w:p w14:paraId="4873F304" w14:textId="77777777" w:rsidR="005D3790" w:rsidRDefault="005D3790" w:rsidP="005D3790">
      <w:pPr>
        <w:pStyle w:val="ListParagraph"/>
        <w:numPr>
          <w:ilvl w:val="0"/>
          <w:numId w:val="16"/>
        </w:numPr>
      </w:pPr>
      <w:r>
        <w:t>User accessible/viewable, possible tampering</w:t>
      </w:r>
    </w:p>
    <w:p w14:paraId="233EB8F2" w14:textId="77777777" w:rsidR="005D3790" w:rsidRDefault="005D3790" w:rsidP="005D3790">
      <w:pPr>
        <w:pStyle w:val="ListParagraph"/>
        <w:numPr>
          <w:ilvl w:val="0"/>
          <w:numId w:val="16"/>
        </w:numPr>
      </w:pPr>
      <w:r>
        <w:t>4kb size limit</w:t>
      </w:r>
    </w:p>
    <w:p w14:paraId="3849E33F" w14:textId="77777777" w:rsidR="005D3790" w:rsidRDefault="005D3790" w:rsidP="005D3790">
      <w:pPr>
        <w:pStyle w:val="ListParagraph"/>
        <w:numPr>
          <w:ilvl w:val="0"/>
          <w:numId w:val="16"/>
        </w:numPr>
      </w:pPr>
      <w:r>
        <w:t>Tied to a single physical client machine</w:t>
      </w:r>
    </w:p>
    <w:p w14:paraId="059FBEBC" w14:textId="77777777" w:rsidR="005D3790" w:rsidRDefault="005D3790" w:rsidP="005D3790">
      <w:pPr>
        <w:pStyle w:val="ListParagraph"/>
        <w:numPr>
          <w:ilvl w:val="0"/>
          <w:numId w:val="16"/>
        </w:numPr>
      </w:pPr>
      <w:r>
        <w:t>Sent with each request(increasing total bandwidth)</w:t>
      </w:r>
    </w:p>
    <w:p w14:paraId="5C64D36A" w14:textId="77777777" w:rsidR="005D3790" w:rsidRDefault="005D3790" w:rsidP="005D3790">
      <w:r>
        <w:t>Session handling is done internally by Devise gem.</w:t>
      </w:r>
    </w:p>
    <w:p w14:paraId="230F6E4A" w14:textId="77777777" w:rsidR="005D3790" w:rsidRPr="006B766F" w:rsidRDefault="005D3790" w:rsidP="005D3790">
      <w:pPr>
        <w:pStyle w:val="BodyText"/>
        <w:rPr>
          <w:lang w:eastAsia="x-none"/>
        </w:rPr>
      </w:pPr>
      <w:r w:rsidRPr="006B766F">
        <w:rPr>
          <w:i/>
        </w:rPr>
        <w:t>S</w:t>
      </w:r>
      <w:r w:rsidRPr="006B766F">
        <w:rPr>
          <w:rStyle w:val="BlueItalic"/>
          <w:i w:val="0"/>
          <w:color w:val="000000"/>
        </w:rPr>
        <w:t>ession for user will begin when user successfully logins to application. The session will expired automatically if no request is received from user for 15 minutes</w:t>
      </w:r>
      <w:r>
        <w:rPr>
          <w:rStyle w:val="BlueItalic"/>
          <w:color w:val="000000"/>
        </w:rPr>
        <w:t>.</w:t>
      </w:r>
    </w:p>
    <w:p w14:paraId="2206CC20" w14:textId="77777777" w:rsidR="005D3790" w:rsidRPr="00D33365" w:rsidRDefault="005D3790" w:rsidP="005D3790">
      <w:pPr>
        <w:pStyle w:val="Heading2"/>
      </w:pPr>
      <w:r>
        <w:rPr>
          <w:lang w:val="en-US"/>
        </w:rPr>
        <w:t>Exception Handling</w:t>
      </w:r>
    </w:p>
    <w:p w14:paraId="79D1A6C9" w14:textId="77777777" w:rsidR="005D3790" w:rsidRPr="006B766F" w:rsidRDefault="005D3790" w:rsidP="005D3790">
      <w:pPr>
        <w:rPr>
          <w:rStyle w:val="BlueItalic"/>
          <w:i w:val="0"/>
          <w:color w:val="000000"/>
        </w:rPr>
      </w:pPr>
      <w:commentRangeStart w:id="60"/>
      <w:proofErr w:type="spellStart"/>
      <w:proofErr w:type="gramStart"/>
      <w:r w:rsidRPr="006B766F">
        <w:rPr>
          <w:rStyle w:val="BlueItalic"/>
          <w:i w:val="0"/>
          <w:color w:val="000000"/>
        </w:rPr>
        <w:t>iPortal</w:t>
      </w:r>
      <w:proofErr w:type="spellEnd"/>
      <w:proofErr w:type="gramEnd"/>
      <w:r w:rsidRPr="006B766F">
        <w:rPr>
          <w:rStyle w:val="BlueItalic"/>
          <w:i w:val="0"/>
          <w:color w:val="000000"/>
        </w:rPr>
        <w:t xml:space="preserve"> uses Airbrake gem for notifying exception.  When an uncaught exception occurs, Airbrake will post the relevant data to the Airbrake server specified in environment.</w:t>
      </w:r>
      <w:commentRangeEnd w:id="60"/>
      <w:r w:rsidR="00407030">
        <w:rPr>
          <w:rStyle w:val="CommentReference"/>
        </w:rPr>
        <w:commentReference w:id="60"/>
      </w:r>
    </w:p>
    <w:p w14:paraId="7AF871F0" w14:textId="77777777" w:rsidR="005D3790" w:rsidRPr="006B766F" w:rsidRDefault="005D3790" w:rsidP="005D3790">
      <w:pPr>
        <w:rPr>
          <w:rStyle w:val="BlueItalic"/>
          <w:i w:val="0"/>
          <w:color w:val="000000"/>
        </w:rPr>
      </w:pPr>
      <w:r w:rsidRPr="006B766F">
        <w:rPr>
          <w:rStyle w:val="BlueItalic"/>
          <w:i w:val="0"/>
          <w:color w:val="000000"/>
        </w:rPr>
        <w:t xml:space="preserve">For </w:t>
      </w:r>
      <w:proofErr w:type="spellStart"/>
      <w:r w:rsidRPr="006B766F">
        <w:rPr>
          <w:rStyle w:val="BlueItalic"/>
          <w:i w:val="0"/>
          <w:color w:val="000000"/>
        </w:rPr>
        <w:t>iPortal</w:t>
      </w:r>
      <w:proofErr w:type="spellEnd"/>
      <w:r w:rsidRPr="006B766F">
        <w:rPr>
          <w:rStyle w:val="BlueItalic"/>
          <w:i w:val="0"/>
          <w:color w:val="000000"/>
        </w:rPr>
        <w:t xml:space="preserve"> application, for production environment, Airbrake server posts the exceptions to the following </w:t>
      </w:r>
      <w:proofErr w:type="gramStart"/>
      <w:r w:rsidRPr="006B766F">
        <w:rPr>
          <w:rStyle w:val="BlueItalic"/>
          <w:i w:val="0"/>
          <w:color w:val="000000"/>
        </w:rPr>
        <w:t>host :</w:t>
      </w:r>
      <w:proofErr w:type="gramEnd"/>
    </w:p>
    <w:p w14:paraId="28380D62" w14:textId="77777777" w:rsidR="005D3790" w:rsidRPr="006B766F" w:rsidRDefault="005D3790" w:rsidP="005D3790">
      <w:pPr>
        <w:rPr>
          <w:rStyle w:val="BlueItalic"/>
          <w:i w:val="0"/>
          <w:color w:val="000000"/>
        </w:rPr>
      </w:pPr>
      <w:r w:rsidRPr="006B766F">
        <w:rPr>
          <w:rStyle w:val="BlueItalic"/>
          <w:i w:val="0"/>
          <w:color w:val="000000"/>
        </w:rPr>
        <w:t xml:space="preserve"> </w:t>
      </w:r>
      <w:proofErr w:type="gramStart"/>
      <w:r w:rsidRPr="006B766F">
        <w:rPr>
          <w:rStyle w:val="BlueItalic"/>
          <w:i w:val="0"/>
          <w:color w:val="000000"/>
        </w:rPr>
        <w:t>verdacom-errbit.herokuapp.com</w:t>
      </w:r>
      <w:proofErr w:type="gramEnd"/>
    </w:p>
    <w:p w14:paraId="0966328F" w14:textId="77777777" w:rsidR="005D3790" w:rsidRPr="006B766F" w:rsidRDefault="005D3790" w:rsidP="005D3790">
      <w:pPr>
        <w:rPr>
          <w:rStyle w:val="BlueItalic"/>
          <w:i w:val="0"/>
          <w:color w:val="000000"/>
        </w:rPr>
      </w:pPr>
      <w:r w:rsidRPr="006B766F">
        <w:rPr>
          <w:rStyle w:val="BlueItalic"/>
          <w:i w:val="0"/>
          <w:color w:val="000000"/>
        </w:rPr>
        <w:t xml:space="preserve">Airbrake will give detail summary about an error like detailed error history, file from which exception is raised, </w:t>
      </w:r>
      <w:proofErr w:type="spellStart"/>
      <w:r w:rsidRPr="006B766F">
        <w:rPr>
          <w:rStyle w:val="BlueItalic"/>
          <w:i w:val="0"/>
          <w:color w:val="000000"/>
        </w:rPr>
        <w:t>backtrace</w:t>
      </w:r>
      <w:proofErr w:type="spellEnd"/>
      <w:r w:rsidRPr="006B766F">
        <w:rPr>
          <w:rStyle w:val="BlueItalic"/>
          <w:i w:val="0"/>
          <w:color w:val="000000"/>
        </w:rPr>
        <w:t>, parameters, sessions to fix etc.</w:t>
      </w:r>
    </w:p>
    <w:p w14:paraId="30AE5624" w14:textId="77777777" w:rsidR="005D3790" w:rsidRPr="00373A60" w:rsidRDefault="005D3790" w:rsidP="005D3790">
      <w:pPr>
        <w:rPr>
          <w:color w:val="000000" w:themeColor="text1"/>
        </w:rPr>
      </w:pPr>
      <w:r w:rsidRPr="006B766F">
        <w:rPr>
          <w:rStyle w:val="BlueItalic"/>
          <w:i w:val="0"/>
          <w:color w:val="000000" w:themeColor="text1"/>
        </w:rPr>
        <w:t>Exceptions will be propagated in original form to the calling action. The calling action will handle these exceptions</w:t>
      </w:r>
      <w:r>
        <w:rPr>
          <w:rStyle w:val="BlueItalic"/>
          <w:color w:val="000000" w:themeColor="text1"/>
        </w:rPr>
        <w:t>.</w:t>
      </w:r>
    </w:p>
    <w:p w14:paraId="2B2B73C7" w14:textId="77777777" w:rsidR="005D3790" w:rsidRDefault="005D3790" w:rsidP="005D3790">
      <w:pPr>
        <w:pStyle w:val="Heading2"/>
        <w:rPr>
          <w:lang w:val="en-US"/>
        </w:rPr>
      </w:pPr>
      <w:r>
        <w:rPr>
          <w:lang w:val="en-US"/>
        </w:rPr>
        <w:t>Logging and Auditing</w:t>
      </w:r>
    </w:p>
    <w:p w14:paraId="3D0564D2" w14:textId="77777777" w:rsidR="005D3790" w:rsidRPr="003345A5" w:rsidRDefault="005D3790" w:rsidP="005D3790">
      <w:pPr>
        <w:pStyle w:val="ListParagraph"/>
        <w:numPr>
          <w:ilvl w:val="0"/>
          <w:numId w:val="17"/>
        </w:numPr>
        <w:rPr>
          <w:rFonts w:ascii="Arial" w:hAnsi="Arial" w:cs="Arial"/>
          <w:b/>
          <w:sz w:val="20"/>
          <w:szCs w:val="20"/>
        </w:rPr>
      </w:pPr>
      <w:r w:rsidRPr="003345A5">
        <w:rPr>
          <w:rFonts w:ascii="Arial" w:hAnsi="Arial" w:cs="Arial"/>
          <w:b/>
          <w:sz w:val="20"/>
          <w:szCs w:val="20"/>
        </w:rPr>
        <w:t>Rails Logging</w:t>
      </w:r>
    </w:p>
    <w:p w14:paraId="12F9A9BA" w14:textId="77777777" w:rsidR="005D3790" w:rsidRPr="0039123C" w:rsidRDefault="005D3790" w:rsidP="005D3790">
      <w:pPr>
        <w:ind w:left="720"/>
        <w:rPr>
          <w:rFonts w:cs="Arial"/>
        </w:rPr>
      </w:pPr>
      <w:r w:rsidRPr="0039123C">
        <w:rPr>
          <w:rFonts w:cs="Arial"/>
        </w:rPr>
        <w:t xml:space="preserve">As </w:t>
      </w:r>
      <w:proofErr w:type="spellStart"/>
      <w:r w:rsidRPr="0039123C">
        <w:rPr>
          <w:rFonts w:cs="Arial"/>
        </w:rPr>
        <w:t>iPortal</w:t>
      </w:r>
      <w:proofErr w:type="spellEnd"/>
      <w:r w:rsidRPr="0039123C">
        <w:rPr>
          <w:rFonts w:cs="Arial"/>
        </w:rPr>
        <w:t xml:space="preserve"> is based on Rails framework, it follows default log mechanism used by Rails.</w:t>
      </w:r>
    </w:p>
    <w:p w14:paraId="0EF10B75" w14:textId="77777777"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 xml:space="preserve">Rails maintain a separate log file for each runtime environment development, staging, production, </w:t>
      </w:r>
      <w:proofErr w:type="gramStart"/>
      <w:r w:rsidRPr="0039123C">
        <w:rPr>
          <w:rFonts w:cs="Arial"/>
          <w:color w:val="000000" w:themeColor="text1"/>
          <w:shd w:val="clear" w:color="auto" w:fill="FFFFFF"/>
        </w:rPr>
        <w:t>test</w:t>
      </w:r>
      <w:proofErr w:type="gramEnd"/>
      <w:r w:rsidRPr="0039123C">
        <w:rPr>
          <w:rFonts w:cs="Arial"/>
          <w:color w:val="000000" w:themeColor="text1"/>
          <w:shd w:val="clear" w:color="auto" w:fill="FFFFFF"/>
        </w:rPr>
        <w:t>.</w:t>
      </w:r>
    </w:p>
    <w:p w14:paraId="50513489" w14:textId="77777777"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It makes use of the</w:t>
      </w:r>
      <w:r w:rsidRPr="0039123C">
        <w:rPr>
          <w:rStyle w:val="apple-converted-space"/>
          <w:rFonts w:cs="Arial"/>
          <w:color w:val="000000" w:themeColor="text1"/>
          <w:shd w:val="clear" w:color="auto" w:fill="FFFFFF"/>
        </w:rPr>
        <w:t> </w:t>
      </w:r>
      <w:proofErr w:type="spellStart"/>
      <w:r w:rsidRPr="0039123C">
        <w:rPr>
          <w:rStyle w:val="HTMLCode"/>
          <w:rFonts w:eastAsiaTheme="minorHAnsi" w:cs="Arial"/>
          <w:color w:val="000000" w:themeColor="text1"/>
          <w:bdr w:val="none" w:sz="0" w:space="0" w:color="auto" w:frame="1"/>
          <w:shd w:val="clear" w:color="auto" w:fill="FFFFFF"/>
        </w:rPr>
        <w:t>ActiveSupport</w:t>
      </w:r>
      <w:proofErr w:type="spellEnd"/>
      <w:r w:rsidRPr="0039123C">
        <w:rPr>
          <w:rStyle w:val="HTMLCode"/>
          <w:rFonts w:eastAsiaTheme="minorHAnsi" w:cs="Arial"/>
          <w:color w:val="000000" w:themeColor="text1"/>
          <w:bdr w:val="none" w:sz="0" w:space="0" w:color="auto" w:frame="1"/>
          <w:shd w:val="clear" w:color="auto" w:fill="FFFFFF"/>
        </w:rPr>
        <w:t>::Logger</w:t>
      </w:r>
      <w:r w:rsidRPr="0039123C">
        <w:rPr>
          <w:rStyle w:val="apple-converted-space"/>
          <w:rFonts w:cs="Arial"/>
          <w:color w:val="000000" w:themeColor="text1"/>
          <w:shd w:val="clear" w:color="auto" w:fill="FFFFFF"/>
        </w:rPr>
        <w:t> </w:t>
      </w:r>
      <w:r w:rsidRPr="0039123C">
        <w:rPr>
          <w:rFonts w:cs="Arial"/>
          <w:color w:val="000000" w:themeColor="text1"/>
          <w:shd w:val="clear" w:color="auto" w:fill="FFFFFF"/>
        </w:rPr>
        <w:t>class to write log information.</w:t>
      </w:r>
    </w:p>
    <w:p w14:paraId="56594BFA" w14:textId="77777777" w:rsidR="005D3790" w:rsidRPr="0039123C" w:rsidRDefault="005D3790" w:rsidP="005D3790">
      <w:pPr>
        <w:ind w:left="720"/>
        <w:rPr>
          <w:rFonts w:cs="Arial"/>
          <w:color w:val="333333"/>
          <w:shd w:val="clear" w:color="auto" w:fill="FFFFFF"/>
        </w:rPr>
      </w:pPr>
      <w:r w:rsidRPr="0039123C">
        <w:rPr>
          <w:rFonts w:cs="Arial"/>
          <w:color w:val="000000" w:themeColor="text1"/>
          <w:shd w:val="clear" w:color="auto" w:fill="FFFFFF"/>
        </w:rPr>
        <w:t>When something is logged it's printed into the corresponding log if the log level of the message is equal or higher than the configured log level. The available log levels are: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:debug</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:info</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:warn</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:error</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:fatal</w:t>
      </w:r>
      <w:r w:rsidRPr="0039123C">
        <w:rPr>
          <w:rFonts w:cs="Arial"/>
          <w:color w:val="000000" w:themeColor="text1"/>
          <w:shd w:val="clear" w:color="auto" w:fill="FFFFFF"/>
        </w:rPr>
        <w:t>, and</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:unknown</w:t>
      </w:r>
      <w:r w:rsidRPr="0039123C">
        <w:rPr>
          <w:rFonts w:cs="Arial"/>
          <w:color w:val="000000" w:themeColor="text1"/>
          <w:shd w:val="clear" w:color="auto" w:fill="FFFFFF"/>
        </w:rPr>
        <w:t>, corresponding to the log level numbers from 0 up to 5 respectively. Log levels can be configured as per the requirement.</w:t>
      </w:r>
    </w:p>
    <w:p w14:paraId="3AC4985A" w14:textId="77777777" w:rsidR="005D3790" w:rsidRPr="0039123C" w:rsidRDefault="005D3790" w:rsidP="005D3790">
      <w:pPr>
        <w:ind w:left="720"/>
        <w:rPr>
          <w:rFonts w:cs="Arial"/>
        </w:rPr>
      </w:pPr>
      <w:r w:rsidRPr="0039123C">
        <w:rPr>
          <w:rFonts w:cs="Arial"/>
        </w:rPr>
        <w:t>The default Rails log level is info in production and debug in development and test mode.</w:t>
      </w:r>
    </w:p>
    <w:p w14:paraId="23158911" w14:textId="77777777" w:rsidR="005D3790" w:rsidRPr="0039123C" w:rsidRDefault="005D3790" w:rsidP="005D3790">
      <w:pPr>
        <w:ind w:left="720"/>
        <w:rPr>
          <w:rFonts w:cs="Arial"/>
        </w:rPr>
      </w:pPr>
      <w:r w:rsidRPr="0039123C">
        <w:rPr>
          <w:rFonts w:cs="Arial"/>
        </w:rPr>
        <w:lastRenderedPageBreak/>
        <w:t xml:space="preserve">For development environment log file is </w:t>
      </w:r>
      <w:proofErr w:type="spellStart"/>
      <w:r w:rsidRPr="0039123C">
        <w:rPr>
          <w:rFonts w:cs="Arial"/>
        </w:rPr>
        <w:t>Rails.root</w:t>
      </w:r>
      <w:proofErr w:type="spellEnd"/>
      <w:r w:rsidRPr="0039123C">
        <w:rPr>
          <w:rFonts w:cs="Arial"/>
        </w:rPr>
        <w:t>/log/development.log</w:t>
      </w:r>
    </w:p>
    <w:p w14:paraId="0C3818E3" w14:textId="77777777" w:rsidR="005D3790" w:rsidRPr="0039123C" w:rsidRDefault="005D3790" w:rsidP="005D3790">
      <w:pPr>
        <w:ind w:left="720"/>
        <w:rPr>
          <w:rFonts w:cs="Arial"/>
        </w:rPr>
      </w:pPr>
      <w:r w:rsidRPr="0039123C">
        <w:rPr>
          <w:rFonts w:cs="Arial"/>
        </w:rPr>
        <w:t xml:space="preserve">For staging environment log file is </w:t>
      </w:r>
      <w:proofErr w:type="spellStart"/>
      <w:r w:rsidRPr="0039123C">
        <w:rPr>
          <w:rFonts w:cs="Arial"/>
        </w:rPr>
        <w:t>Rails.root</w:t>
      </w:r>
      <w:proofErr w:type="spellEnd"/>
      <w:r w:rsidRPr="0039123C">
        <w:rPr>
          <w:rFonts w:cs="Arial"/>
        </w:rPr>
        <w:t>/log/staging.log</w:t>
      </w:r>
    </w:p>
    <w:p w14:paraId="5F1F696C" w14:textId="77777777" w:rsidR="005D3790" w:rsidRPr="0039123C" w:rsidRDefault="005D3790" w:rsidP="005D3790">
      <w:pPr>
        <w:ind w:left="720"/>
        <w:rPr>
          <w:rFonts w:cs="Arial"/>
        </w:rPr>
      </w:pPr>
      <w:r w:rsidRPr="0039123C">
        <w:rPr>
          <w:rFonts w:cs="Arial"/>
        </w:rPr>
        <w:t xml:space="preserve">For production environment log file is </w:t>
      </w:r>
      <w:proofErr w:type="spellStart"/>
      <w:r w:rsidRPr="0039123C">
        <w:rPr>
          <w:rFonts w:cs="Arial"/>
        </w:rPr>
        <w:t>Rails.root</w:t>
      </w:r>
      <w:proofErr w:type="spellEnd"/>
      <w:r w:rsidRPr="0039123C">
        <w:rPr>
          <w:rFonts w:cs="Arial"/>
        </w:rPr>
        <w:t>/log/production.log</w:t>
      </w:r>
    </w:p>
    <w:p w14:paraId="531C2D79" w14:textId="77777777" w:rsidR="005D3790" w:rsidRDefault="005D3790" w:rsidP="005D3790">
      <w:pPr>
        <w:ind w:left="720"/>
        <w:rPr>
          <w:rFonts w:cs="Arial"/>
        </w:rPr>
      </w:pPr>
      <w:r w:rsidRPr="0039123C">
        <w:rPr>
          <w:rFonts w:cs="Arial"/>
        </w:rPr>
        <w:t xml:space="preserve">For test environment log file is </w:t>
      </w:r>
      <w:proofErr w:type="spellStart"/>
      <w:r w:rsidRPr="0039123C">
        <w:rPr>
          <w:rFonts w:cs="Arial"/>
        </w:rPr>
        <w:t>Rails.root</w:t>
      </w:r>
      <w:proofErr w:type="spellEnd"/>
      <w:r w:rsidRPr="0039123C">
        <w:rPr>
          <w:rFonts w:cs="Arial"/>
        </w:rPr>
        <w:t>/log/test.log</w:t>
      </w:r>
    </w:p>
    <w:p w14:paraId="7B09619B" w14:textId="77777777" w:rsidR="00E26AEE" w:rsidRDefault="00E26AEE" w:rsidP="005D3790">
      <w:pPr>
        <w:ind w:left="720"/>
        <w:rPr>
          <w:rFonts w:cs="Arial"/>
        </w:rPr>
      </w:pPr>
    </w:p>
    <w:p w14:paraId="31F271AB" w14:textId="77777777" w:rsidR="005D3790" w:rsidRPr="00EB68B1" w:rsidRDefault="005D3790" w:rsidP="005D3790">
      <w:pPr>
        <w:pStyle w:val="ListParagraph"/>
        <w:numPr>
          <w:ilvl w:val="0"/>
          <w:numId w:val="17"/>
        </w:numPr>
        <w:rPr>
          <w:rFonts w:ascii="Arial" w:hAnsi="Arial" w:cs="Arial"/>
          <w:b/>
          <w:sz w:val="20"/>
          <w:szCs w:val="20"/>
        </w:rPr>
      </w:pPr>
      <w:proofErr w:type="spellStart"/>
      <w:r w:rsidRPr="00EB68B1">
        <w:rPr>
          <w:rFonts w:ascii="Arial" w:hAnsi="Arial" w:cs="Arial"/>
          <w:b/>
          <w:sz w:val="20"/>
          <w:szCs w:val="20"/>
        </w:rPr>
        <w:t>Vc</w:t>
      </w:r>
      <w:proofErr w:type="spellEnd"/>
      <w:r w:rsidRPr="00EB68B1">
        <w:rPr>
          <w:rFonts w:ascii="Arial" w:hAnsi="Arial" w:cs="Arial"/>
          <w:b/>
          <w:sz w:val="20"/>
          <w:szCs w:val="20"/>
        </w:rPr>
        <w:t>-audit-trail gem</w:t>
      </w:r>
    </w:p>
    <w:p w14:paraId="3CFF786D" w14:textId="77777777" w:rsidR="005D3790" w:rsidRPr="00684EE3" w:rsidRDefault="005D3790" w:rsidP="005D3790">
      <w:pPr>
        <w:pStyle w:val="ListParagraph"/>
        <w:rPr>
          <w:rFonts w:ascii="Arial" w:hAnsi="Arial" w:cs="Arial"/>
          <w:sz w:val="20"/>
          <w:szCs w:val="20"/>
        </w:rPr>
      </w:pPr>
      <w:proofErr w:type="spellStart"/>
      <w:proofErr w:type="gramStart"/>
      <w:r w:rsidRPr="00684EE3">
        <w:rPr>
          <w:rFonts w:ascii="Arial" w:hAnsi="Arial" w:cs="Arial"/>
          <w:sz w:val="20"/>
          <w:szCs w:val="20"/>
        </w:rPr>
        <w:t>iPortal</w:t>
      </w:r>
      <w:proofErr w:type="spellEnd"/>
      <w:proofErr w:type="gramEnd"/>
      <w:r w:rsidRPr="00684EE3">
        <w:rPr>
          <w:rFonts w:ascii="Arial" w:hAnsi="Arial" w:cs="Arial"/>
          <w:sz w:val="20"/>
          <w:szCs w:val="20"/>
        </w:rPr>
        <w:t xml:space="preserve"> uses </w:t>
      </w:r>
      <w:proofErr w:type="spellStart"/>
      <w:r w:rsidRPr="00684EE3">
        <w:rPr>
          <w:rFonts w:ascii="Arial" w:hAnsi="Arial" w:cs="Arial"/>
          <w:sz w:val="20"/>
          <w:szCs w:val="20"/>
        </w:rPr>
        <w:t>Vc</w:t>
      </w:r>
      <w:proofErr w:type="spellEnd"/>
      <w:r w:rsidRPr="00684EE3">
        <w:rPr>
          <w:rFonts w:ascii="Arial" w:hAnsi="Arial" w:cs="Arial"/>
          <w:sz w:val="20"/>
          <w:szCs w:val="20"/>
        </w:rPr>
        <w:t xml:space="preserve">-audit-trail gem from </w:t>
      </w:r>
      <w:proofErr w:type="spellStart"/>
      <w:r w:rsidRPr="00684EE3">
        <w:rPr>
          <w:rFonts w:ascii="Arial" w:hAnsi="Arial" w:cs="Arial"/>
          <w:sz w:val="20"/>
          <w:szCs w:val="20"/>
        </w:rPr>
        <w:t>Verdacore</w:t>
      </w:r>
      <w:proofErr w:type="spellEnd"/>
      <w:r w:rsidRPr="00684EE3">
        <w:rPr>
          <w:rFonts w:ascii="Arial" w:hAnsi="Arial" w:cs="Arial"/>
          <w:sz w:val="20"/>
          <w:szCs w:val="20"/>
        </w:rPr>
        <w:t xml:space="preserve"> for capturing data changes</w:t>
      </w:r>
      <w:r>
        <w:rPr>
          <w:rFonts w:ascii="Arial" w:hAnsi="Arial" w:cs="Arial"/>
          <w:sz w:val="20"/>
          <w:szCs w:val="20"/>
        </w:rPr>
        <w:t>. Audit Trail record gets created for every action for each resource with corresponding event. Also if an action causes data changes for particular resource, those data changes are also captured.</w:t>
      </w:r>
    </w:p>
    <w:p w14:paraId="2FBBB621" w14:textId="77777777" w:rsidR="005D3790" w:rsidRDefault="005D3790" w:rsidP="005D3790">
      <w:pPr>
        <w:ind w:left="720"/>
      </w:pPr>
      <w:r>
        <w:t xml:space="preserve">Audit Trail record contains following useful </w:t>
      </w:r>
      <w:proofErr w:type="gramStart"/>
      <w:r>
        <w:t>data :</w:t>
      </w:r>
      <w:proofErr w:type="gramEnd"/>
    </w:p>
    <w:p w14:paraId="4F46E33C" w14:textId="77777777" w:rsidR="005D3790" w:rsidRDefault="005D3790" w:rsidP="005D3790">
      <w:pPr>
        <w:ind w:left="720"/>
      </w:pPr>
      <w:r>
        <w:t>Time at which this Audit Trail record is created for a particular resource</w:t>
      </w:r>
    </w:p>
    <w:p w14:paraId="6D884711" w14:textId="77777777" w:rsidR="005D3790" w:rsidRDefault="005D3790" w:rsidP="005D3790">
      <w:pPr>
        <w:ind w:left="720"/>
      </w:pPr>
      <w:r>
        <w:t>User who accessed the resource</w:t>
      </w:r>
    </w:p>
    <w:p w14:paraId="201B41F3" w14:textId="77777777" w:rsidR="005D3790" w:rsidRDefault="005D3790" w:rsidP="005D3790">
      <w:pPr>
        <w:ind w:left="720"/>
      </w:pPr>
      <w:r>
        <w:t>Resource for which Audit Trail record is created</w:t>
      </w:r>
    </w:p>
    <w:p w14:paraId="50BDDAF9" w14:textId="77777777" w:rsidR="005D3790" w:rsidRDefault="005D3790" w:rsidP="005D3790">
      <w:pPr>
        <w:ind w:left="720"/>
      </w:pPr>
      <w:r>
        <w:t>Event for resource access (Events can be Read, Write etc.)</w:t>
      </w:r>
    </w:p>
    <w:p w14:paraId="1E86582D" w14:textId="77777777" w:rsidR="00E26AEE" w:rsidRPr="00B01433" w:rsidRDefault="00E26AEE" w:rsidP="005D3790">
      <w:pPr>
        <w:ind w:left="720"/>
      </w:pPr>
    </w:p>
    <w:p w14:paraId="22F18865" w14:textId="77777777" w:rsidR="005D3790" w:rsidRPr="00EB68B1" w:rsidRDefault="005D3790" w:rsidP="005D3790">
      <w:pPr>
        <w:pStyle w:val="ListParagraph"/>
        <w:numPr>
          <w:ilvl w:val="0"/>
          <w:numId w:val="17"/>
        </w:numPr>
        <w:rPr>
          <w:rFonts w:ascii="Arial" w:hAnsi="Arial" w:cs="Arial"/>
          <w:b/>
          <w:sz w:val="20"/>
          <w:szCs w:val="20"/>
        </w:rPr>
      </w:pPr>
      <w:r w:rsidRPr="00EB68B1">
        <w:rPr>
          <w:rFonts w:ascii="Arial" w:hAnsi="Arial" w:cs="Arial"/>
          <w:b/>
          <w:sz w:val="20"/>
          <w:szCs w:val="20"/>
        </w:rPr>
        <w:t>Airbrake gem</w:t>
      </w:r>
    </w:p>
    <w:p w14:paraId="270A6090" w14:textId="77777777" w:rsidR="00E26AEE" w:rsidRDefault="00E26AEE" w:rsidP="00E26AEE">
      <w:pPr>
        <w:pStyle w:val="ListParagraph"/>
        <w:rPr>
          <w:rFonts w:ascii="Arial" w:hAnsi="Arial" w:cs="Arial"/>
          <w:sz w:val="20"/>
          <w:szCs w:val="20"/>
        </w:rPr>
      </w:pPr>
      <w:r w:rsidRPr="00FE5110">
        <w:rPr>
          <w:rFonts w:ascii="Arial" w:hAnsi="Arial" w:cs="Arial"/>
          <w:sz w:val="20"/>
          <w:szCs w:val="20"/>
        </w:rPr>
        <w:t xml:space="preserve">Also </w:t>
      </w:r>
      <w:proofErr w:type="spellStart"/>
      <w:r w:rsidRPr="00FE5110">
        <w:rPr>
          <w:rFonts w:ascii="Arial" w:hAnsi="Arial" w:cs="Arial"/>
          <w:sz w:val="20"/>
          <w:szCs w:val="20"/>
        </w:rPr>
        <w:t>iPortal</w:t>
      </w:r>
      <w:proofErr w:type="spellEnd"/>
      <w:r w:rsidRPr="00FE5110">
        <w:rPr>
          <w:rFonts w:ascii="Arial" w:hAnsi="Arial" w:cs="Arial"/>
          <w:sz w:val="20"/>
          <w:szCs w:val="20"/>
        </w:rPr>
        <w:t xml:space="preserve"> application uses Airbrake gem which is used for logging exceptions/errors.</w:t>
      </w:r>
    </w:p>
    <w:p w14:paraId="54272DEE" w14:textId="77777777" w:rsidR="00E26AEE" w:rsidRDefault="00E26AEE" w:rsidP="00E26AEE">
      <w:pPr>
        <w:pStyle w:val="ListParagraph"/>
        <w:rPr>
          <w:rFonts w:ascii="Arial" w:hAnsi="Arial" w:cs="Arial"/>
          <w:sz w:val="20"/>
          <w:szCs w:val="20"/>
        </w:rPr>
      </w:pPr>
    </w:p>
    <w:p w14:paraId="7E19F772" w14:textId="77777777" w:rsidR="00E26AEE" w:rsidRPr="009E1C57" w:rsidRDefault="00E26AEE" w:rsidP="00E26AEE">
      <w:pPr>
        <w:pStyle w:val="ListParagraph"/>
        <w:numPr>
          <w:ilvl w:val="0"/>
          <w:numId w:val="17"/>
        </w:numPr>
        <w:rPr>
          <w:rFonts w:ascii="Arial" w:hAnsi="Arial" w:cs="Arial"/>
          <w:b/>
          <w:sz w:val="20"/>
          <w:szCs w:val="20"/>
        </w:rPr>
      </w:pPr>
      <w:r w:rsidRPr="009E1C57">
        <w:rPr>
          <w:rFonts w:ascii="Arial" w:hAnsi="Arial" w:cs="Arial"/>
          <w:b/>
          <w:sz w:val="20"/>
          <w:szCs w:val="20"/>
        </w:rPr>
        <w:t>Xml Import Log</w:t>
      </w:r>
    </w:p>
    <w:p w14:paraId="4536D783" w14:textId="77777777" w:rsidR="00F73BE8" w:rsidRDefault="00F73BE8" w:rsidP="00F73BE8">
      <w:pPr>
        <w:pStyle w:val="ListParagraph"/>
        <w:rPr>
          <w:rFonts w:ascii="Arial" w:hAnsi="Arial" w:cs="Arial"/>
          <w:sz w:val="20"/>
          <w:szCs w:val="20"/>
        </w:rPr>
      </w:pPr>
      <w:proofErr w:type="spellStart"/>
      <w:proofErr w:type="gramStart"/>
      <w:r>
        <w:rPr>
          <w:rFonts w:ascii="Arial" w:hAnsi="Arial" w:cs="Arial"/>
          <w:sz w:val="20"/>
          <w:szCs w:val="20"/>
        </w:rPr>
        <w:t>iPortal</w:t>
      </w:r>
      <w:proofErr w:type="spellEnd"/>
      <w:proofErr w:type="gramEnd"/>
      <w:r>
        <w:rPr>
          <w:rFonts w:ascii="Arial" w:hAnsi="Arial" w:cs="Arial"/>
          <w:sz w:val="20"/>
          <w:szCs w:val="20"/>
        </w:rPr>
        <w:t xml:space="preserve"> imports data from </w:t>
      </w:r>
      <w:proofErr w:type="spellStart"/>
      <w:r>
        <w:rPr>
          <w:rFonts w:ascii="Arial" w:hAnsi="Arial" w:cs="Arial"/>
          <w:sz w:val="20"/>
          <w:szCs w:val="20"/>
        </w:rPr>
        <w:t>ClinAdmin</w:t>
      </w:r>
      <w:proofErr w:type="spellEnd"/>
      <w:r>
        <w:rPr>
          <w:rFonts w:ascii="Arial" w:hAnsi="Arial" w:cs="Arial"/>
          <w:sz w:val="20"/>
          <w:szCs w:val="20"/>
        </w:rPr>
        <w:t xml:space="preserve"> interface. </w:t>
      </w:r>
      <w:proofErr w:type="gramStart"/>
      <w:r>
        <w:rPr>
          <w:rFonts w:ascii="Arial" w:hAnsi="Arial" w:cs="Arial"/>
          <w:sz w:val="20"/>
          <w:szCs w:val="20"/>
        </w:rPr>
        <w:t>File  ‘xml</w:t>
      </w:r>
      <w:proofErr w:type="gramEnd"/>
      <w:r>
        <w:rPr>
          <w:rFonts w:ascii="Arial" w:hAnsi="Arial" w:cs="Arial"/>
          <w:sz w:val="20"/>
          <w:szCs w:val="20"/>
        </w:rPr>
        <w:t>_import.log’ contains log for this import.</w:t>
      </w:r>
    </w:p>
    <w:p w14:paraId="63F6833F" w14:textId="77777777" w:rsidR="00F73BE8" w:rsidRDefault="00F73BE8" w:rsidP="00F73BE8">
      <w:pPr>
        <w:pStyle w:val="ListParagraph"/>
        <w:rPr>
          <w:rFonts w:ascii="Arial" w:hAnsi="Arial" w:cs="Arial"/>
          <w:sz w:val="20"/>
          <w:szCs w:val="20"/>
        </w:rPr>
      </w:pPr>
      <w:r>
        <w:rPr>
          <w:rFonts w:ascii="Arial" w:hAnsi="Arial" w:cs="Arial"/>
          <w:sz w:val="20"/>
          <w:szCs w:val="20"/>
        </w:rPr>
        <w:t>Whenever import is done, this file gets created under log/ directory in the application.</w:t>
      </w:r>
    </w:p>
    <w:p w14:paraId="0315ECBF" w14:textId="77777777" w:rsidR="00E26AEE" w:rsidRPr="00FE5110" w:rsidRDefault="00E26AEE" w:rsidP="00E26AEE">
      <w:pPr>
        <w:pStyle w:val="ListParagraph"/>
        <w:rPr>
          <w:rFonts w:ascii="Arial" w:hAnsi="Arial" w:cs="Arial"/>
          <w:sz w:val="20"/>
          <w:szCs w:val="20"/>
        </w:rPr>
      </w:pPr>
    </w:p>
    <w:p w14:paraId="7B27FB3A" w14:textId="77777777" w:rsidR="005D3790" w:rsidRPr="00E019B9" w:rsidRDefault="005D3790" w:rsidP="005D3790">
      <w:pPr>
        <w:pStyle w:val="BodyText"/>
        <w:rPr>
          <w:lang w:eastAsia="x-none"/>
        </w:rPr>
      </w:pPr>
    </w:p>
    <w:p w14:paraId="47DDE7D8" w14:textId="77777777" w:rsidR="005D3790" w:rsidRDefault="005D3790" w:rsidP="005D3790">
      <w:pPr>
        <w:pStyle w:val="Heading2"/>
        <w:rPr>
          <w:lang w:val="en-US"/>
        </w:rPr>
      </w:pPr>
      <w:r>
        <w:rPr>
          <w:lang w:val="en-US"/>
        </w:rPr>
        <w:t>Security Strategies</w:t>
      </w:r>
    </w:p>
    <w:p w14:paraId="2714191F" w14:textId="77777777" w:rsidR="005D3790" w:rsidRDefault="005D3790" w:rsidP="005D3790">
      <w:proofErr w:type="spellStart"/>
      <w:proofErr w:type="gramStart"/>
      <w:r>
        <w:t>iPortal</w:t>
      </w:r>
      <w:proofErr w:type="spellEnd"/>
      <w:proofErr w:type="gramEnd"/>
      <w:r>
        <w:t xml:space="preserve"> application handles below security strategies. </w:t>
      </w:r>
    </w:p>
    <w:p w14:paraId="491470F6" w14:textId="77777777" w:rsidR="005D3790" w:rsidRPr="00524360" w:rsidRDefault="005D3790" w:rsidP="005D3790">
      <w:pPr>
        <w:pStyle w:val="ListParagraph"/>
        <w:numPr>
          <w:ilvl w:val="0"/>
          <w:numId w:val="20"/>
        </w:numPr>
        <w:rPr>
          <w:b/>
        </w:rPr>
      </w:pPr>
      <w:r w:rsidRPr="00524360">
        <w:rPr>
          <w:b/>
        </w:rPr>
        <w:t>Authentication</w:t>
      </w:r>
    </w:p>
    <w:p w14:paraId="303E57C6" w14:textId="77777777" w:rsidR="005D3790" w:rsidRDefault="005D3790" w:rsidP="005D3790">
      <w:pPr>
        <w:ind w:firstLine="720"/>
      </w:pPr>
      <w:proofErr w:type="spellStart"/>
      <w:proofErr w:type="gramStart"/>
      <w:r>
        <w:t>iPortal</w:t>
      </w:r>
      <w:proofErr w:type="spellEnd"/>
      <w:proofErr w:type="gramEnd"/>
      <w:r>
        <w:t xml:space="preserve"> uses two gems for authentication.</w:t>
      </w:r>
    </w:p>
    <w:p w14:paraId="62BA0891" w14:textId="77777777" w:rsidR="00A822CD" w:rsidRDefault="00A822CD" w:rsidP="005D3790">
      <w:pPr>
        <w:ind w:firstLine="720"/>
      </w:pPr>
    </w:p>
    <w:p w14:paraId="15E78103" w14:textId="77777777" w:rsidR="005D3790" w:rsidRPr="00DA6309" w:rsidRDefault="005D3790" w:rsidP="005D3790">
      <w:pPr>
        <w:pStyle w:val="ListParagraph"/>
        <w:numPr>
          <w:ilvl w:val="1"/>
          <w:numId w:val="20"/>
        </w:numPr>
        <w:rPr>
          <w:b/>
        </w:rPr>
      </w:pPr>
      <w:r w:rsidRPr="00DA6309">
        <w:rPr>
          <w:b/>
        </w:rPr>
        <w:t>Devise gem</w:t>
      </w:r>
    </w:p>
    <w:p w14:paraId="6D4D1DDD" w14:textId="77777777" w:rsidR="005D3790" w:rsidRDefault="005D3790" w:rsidP="005D3790">
      <w:pPr>
        <w:ind w:left="720"/>
      </w:pPr>
      <w:r>
        <w:t>Devise is a full-</w:t>
      </w:r>
      <w:proofErr w:type="spellStart"/>
      <w:r>
        <w:t>fearured</w:t>
      </w:r>
      <w:proofErr w:type="spellEnd"/>
      <w:r>
        <w:t xml:space="preserve"> authentication solution. Devise authentication is on in the application with the help of following line in controllers.</w:t>
      </w:r>
    </w:p>
    <w:p w14:paraId="427F95F4" w14:textId="77777777" w:rsidR="005D3790" w:rsidRPr="00A8169D" w:rsidRDefault="005D3790" w:rsidP="005D3790">
      <w:pPr>
        <w:ind w:left="720"/>
        <w:rPr>
          <w:b/>
        </w:rPr>
      </w:pPr>
      <w:proofErr w:type="spellStart"/>
      <w:r w:rsidRPr="00A8169D">
        <w:rPr>
          <w:b/>
        </w:rPr>
        <w:t>before_</w:t>
      </w:r>
      <w:proofErr w:type="gramStart"/>
      <w:r w:rsidRPr="00A8169D">
        <w:rPr>
          <w:b/>
        </w:rPr>
        <w:t>filter</w:t>
      </w:r>
      <w:proofErr w:type="spellEnd"/>
      <w:r w:rsidRPr="00A8169D">
        <w:rPr>
          <w:b/>
        </w:rPr>
        <w:t xml:space="preserve"> :</w:t>
      </w:r>
      <w:proofErr w:type="gramEnd"/>
      <w:r w:rsidRPr="00A8169D">
        <w:rPr>
          <w:b/>
        </w:rPr>
        <w:t xml:space="preserve"> </w:t>
      </w:r>
      <w:proofErr w:type="spellStart"/>
      <w:r w:rsidRPr="00A8169D">
        <w:rPr>
          <w:b/>
        </w:rPr>
        <w:t>authenticate_user</w:t>
      </w:r>
      <w:proofErr w:type="spellEnd"/>
    </w:p>
    <w:p w14:paraId="33A8966C" w14:textId="77777777" w:rsidR="005D3790" w:rsidRDefault="005D3790" w:rsidP="005D3790">
      <w:pPr>
        <w:ind w:left="720"/>
      </w:pPr>
      <w:r>
        <w:t>Also Devise consists of following different modules which take care about different parts.</w:t>
      </w:r>
    </w:p>
    <w:p w14:paraId="659F6C79" w14:textId="77777777" w:rsidR="005D3790" w:rsidRDefault="005D3790" w:rsidP="005D3790">
      <w:pPr>
        <w:pStyle w:val="ListParagraph"/>
        <w:numPr>
          <w:ilvl w:val="0"/>
          <w:numId w:val="18"/>
        </w:numPr>
      </w:pPr>
      <w:r>
        <w:t>Database Authenticable - Encrypts &amp; stores passwords in database to validate authenticity of a user while singing in.</w:t>
      </w:r>
    </w:p>
    <w:p w14:paraId="3011437C" w14:textId="77777777" w:rsidR="005D3790" w:rsidRDefault="005D3790" w:rsidP="005D3790">
      <w:pPr>
        <w:pStyle w:val="ListParagraph"/>
        <w:numPr>
          <w:ilvl w:val="0"/>
          <w:numId w:val="18"/>
        </w:numPr>
      </w:pPr>
      <w:proofErr w:type="spellStart"/>
      <w:r>
        <w:t>Omniauthable</w:t>
      </w:r>
      <w:proofErr w:type="spellEnd"/>
      <w:r>
        <w:t xml:space="preserve"> - Adds </w:t>
      </w:r>
      <w:proofErr w:type="spellStart"/>
      <w:r>
        <w:t>Omniauth</w:t>
      </w:r>
      <w:proofErr w:type="spellEnd"/>
      <w:r>
        <w:t xml:space="preserve"> support</w:t>
      </w:r>
    </w:p>
    <w:p w14:paraId="2156CA9C" w14:textId="77777777" w:rsidR="005D3790" w:rsidRDefault="005D3790" w:rsidP="005D3790">
      <w:pPr>
        <w:pStyle w:val="ListParagraph"/>
        <w:numPr>
          <w:ilvl w:val="0"/>
          <w:numId w:val="18"/>
        </w:numPr>
      </w:pPr>
      <w:r>
        <w:t>Confirmable - Sends email with confirmation instructions and verifies whether an account is already confirmed during sign in</w:t>
      </w:r>
    </w:p>
    <w:p w14:paraId="19A77EFE" w14:textId="77777777" w:rsidR="005D3790" w:rsidRDefault="005D3790" w:rsidP="005D3790">
      <w:pPr>
        <w:pStyle w:val="ListParagraph"/>
        <w:numPr>
          <w:ilvl w:val="0"/>
          <w:numId w:val="18"/>
        </w:numPr>
      </w:pPr>
      <w:r>
        <w:t>Recoverable - Resets the user password and sends reset instructions</w:t>
      </w:r>
    </w:p>
    <w:p w14:paraId="49BF9237" w14:textId="77777777" w:rsidR="005D3790" w:rsidRDefault="005D3790" w:rsidP="005D3790">
      <w:pPr>
        <w:pStyle w:val="ListParagraph"/>
        <w:numPr>
          <w:ilvl w:val="0"/>
          <w:numId w:val="18"/>
        </w:numPr>
      </w:pPr>
      <w:proofErr w:type="spellStart"/>
      <w:r>
        <w:lastRenderedPageBreak/>
        <w:t>Registerable</w:t>
      </w:r>
      <w:proofErr w:type="spellEnd"/>
      <w:r>
        <w:t xml:space="preserve"> - Handles singing up users though a registration process</w:t>
      </w:r>
    </w:p>
    <w:p w14:paraId="55592DCF" w14:textId="77777777" w:rsidR="005D3790" w:rsidRDefault="005D3790" w:rsidP="005D3790">
      <w:pPr>
        <w:pStyle w:val="ListParagraph"/>
        <w:numPr>
          <w:ilvl w:val="0"/>
          <w:numId w:val="18"/>
        </w:numPr>
      </w:pPr>
      <w:proofErr w:type="spellStart"/>
      <w:r>
        <w:t>Rememberable</w:t>
      </w:r>
      <w:proofErr w:type="spellEnd"/>
      <w:r>
        <w:t xml:space="preserve"> - Manages generating and clearing a token for remembering the user from a saved cookie</w:t>
      </w:r>
    </w:p>
    <w:p w14:paraId="593F3244" w14:textId="77777777" w:rsidR="005D3790" w:rsidRDefault="005D3790" w:rsidP="005D3790">
      <w:pPr>
        <w:pStyle w:val="ListParagraph"/>
        <w:numPr>
          <w:ilvl w:val="0"/>
          <w:numId w:val="18"/>
        </w:numPr>
      </w:pPr>
      <w:proofErr w:type="spellStart"/>
      <w:r>
        <w:t>Trackable</w:t>
      </w:r>
      <w:proofErr w:type="spellEnd"/>
      <w:r>
        <w:t xml:space="preserve"> - Tracks sign in count, timestamps and IP address</w:t>
      </w:r>
    </w:p>
    <w:p w14:paraId="68785343" w14:textId="77777777" w:rsidR="005D3790" w:rsidRDefault="005D3790" w:rsidP="005D3790">
      <w:pPr>
        <w:pStyle w:val="ListParagraph"/>
        <w:numPr>
          <w:ilvl w:val="0"/>
          <w:numId w:val="18"/>
        </w:numPr>
      </w:pPr>
      <w:proofErr w:type="spellStart"/>
      <w:r>
        <w:t>Timeoutable</w:t>
      </w:r>
      <w:proofErr w:type="spellEnd"/>
      <w:r>
        <w:t xml:space="preserve"> - Expires sessions that have no activity in specified period of time</w:t>
      </w:r>
    </w:p>
    <w:p w14:paraId="6B1F1524" w14:textId="77777777" w:rsidR="005D3790" w:rsidRDefault="005D3790" w:rsidP="005D3790">
      <w:pPr>
        <w:pStyle w:val="ListParagraph"/>
        <w:numPr>
          <w:ilvl w:val="0"/>
          <w:numId w:val="18"/>
        </w:numPr>
      </w:pPr>
      <w:proofErr w:type="spellStart"/>
      <w:r>
        <w:t>Validatable</w:t>
      </w:r>
      <w:proofErr w:type="spellEnd"/>
      <w:r>
        <w:t xml:space="preserve"> - Provides validations of email and password</w:t>
      </w:r>
    </w:p>
    <w:p w14:paraId="227B042F" w14:textId="77777777" w:rsidR="005D3790" w:rsidRDefault="005D3790" w:rsidP="005D3790">
      <w:pPr>
        <w:pStyle w:val="ListParagraph"/>
        <w:numPr>
          <w:ilvl w:val="0"/>
          <w:numId w:val="18"/>
        </w:numPr>
      </w:pPr>
      <w:r>
        <w:t>Lockable - Locks an account after a specified number of failed sign-in attempts. Can also responsible for unlocking.</w:t>
      </w:r>
    </w:p>
    <w:p w14:paraId="645C4D86" w14:textId="77777777" w:rsidR="005D3790" w:rsidRDefault="005D3790" w:rsidP="005D3790">
      <w:pPr>
        <w:pStyle w:val="ListParagraph"/>
        <w:ind w:left="1080"/>
      </w:pPr>
    </w:p>
    <w:p w14:paraId="4416EE56" w14:textId="77777777" w:rsidR="005D3790" w:rsidRPr="00DA6309" w:rsidRDefault="005D3790" w:rsidP="005D3790">
      <w:pPr>
        <w:pStyle w:val="ListParagraph"/>
        <w:numPr>
          <w:ilvl w:val="1"/>
          <w:numId w:val="20"/>
        </w:numPr>
        <w:rPr>
          <w:b/>
        </w:rPr>
      </w:pPr>
      <w:proofErr w:type="spellStart"/>
      <w:r w:rsidRPr="00DA6309">
        <w:rPr>
          <w:b/>
        </w:rPr>
        <w:t>vc</w:t>
      </w:r>
      <w:proofErr w:type="spellEnd"/>
      <w:r w:rsidRPr="00DA6309">
        <w:rPr>
          <w:b/>
        </w:rPr>
        <w:t>-base gem</w:t>
      </w:r>
    </w:p>
    <w:p w14:paraId="3EC23F38" w14:textId="77777777" w:rsidR="005D3790" w:rsidRDefault="005D3790" w:rsidP="005D3790">
      <w:pPr>
        <w:pStyle w:val="ListParagraph"/>
      </w:pPr>
      <w:proofErr w:type="spellStart"/>
      <w:proofErr w:type="gramStart"/>
      <w:r>
        <w:t>vc</w:t>
      </w:r>
      <w:proofErr w:type="spellEnd"/>
      <w:r>
        <w:t>-base</w:t>
      </w:r>
      <w:proofErr w:type="gramEnd"/>
      <w:r>
        <w:t xml:space="preserve"> overrides ‘Password Expiry’ and ‘Archive Password’ functionalities of Devise gem. </w:t>
      </w:r>
    </w:p>
    <w:p w14:paraId="3D00295A" w14:textId="77777777" w:rsidR="005D3790" w:rsidRDefault="005D3790" w:rsidP="005D3790">
      <w:pPr>
        <w:pStyle w:val="ListParagraph"/>
      </w:pPr>
    </w:p>
    <w:p w14:paraId="4A3F2BA6" w14:textId="77777777" w:rsidR="005D3790" w:rsidRPr="00524360" w:rsidRDefault="005D3790" w:rsidP="005D3790">
      <w:pPr>
        <w:pStyle w:val="ListParagraph"/>
        <w:numPr>
          <w:ilvl w:val="0"/>
          <w:numId w:val="20"/>
        </w:numPr>
        <w:rPr>
          <w:b/>
        </w:rPr>
      </w:pPr>
      <w:r w:rsidRPr="00524360">
        <w:rPr>
          <w:b/>
        </w:rPr>
        <w:t>Authorization</w:t>
      </w:r>
    </w:p>
    <w:p w14:paraId="747A63DB" w14:textId="77777777" w:rsidR="005D3790" w:rsidRDefault="005D3790" w:rsidP="005D3790">
      <w:pPr>
        <w:ind w:firstLine="720"/>
      </w:pPr>
      <w:proofErr w:type="spellStart"/>
      <w:proofErr w:type="gramStart"/>
      <w:r>
        <w:t>iPortal</w:t>
      </w:r>
      <w:proofErr w:type="spellEnd"/>
      <w:proofErr w:type="gramEnd"/>
      <w:r>
        <w:t xml:space="preserve"> uses </w:t>
      </w:r>
      <w:proofErr w:type="spellStart"/>
      <w:r w:rsidRPr="00DA6309">
        <w:rPr>
          <w:b/>
        </w:rPr>
        <w:t>vc</w:t>
      </w:r>
      <w:proofErr w:type="spellEnd"/>
      <w:r w:rsidRPr="00DA6309">
        <w:rPr>
          <w:b/>
        </w:rPr>
        <w:t>-permissions</w:t>
      </w:r>
      <w:r>
        <w:t xml:space="preserve"> gem for authorization.</w:t>
      </w:r>
    </w:p>
    <w:p w14:paraId="1655BF9F" w14:textId="77777777" w:rsidR="005D3790" w:rsidRDefault="005D3790" w:rsidP="005D3790">
      <w:pPr>
        <w:pStyle w:val="ListParagraph"/>
        <w:numPr>
          <w:ilvl w:val="0"/>
          <w:numId w:val="19"/>
        </w:numPr>
      </w:pPr>
      <w:r>
        <w:t>Admin can set permissions specific to role from Admin -&gt; Roles tab.</w:t>
      </w:r>
    </w:p>
    <w:p w14:paraId="72A5025D" w14:textId="77777777" w:rsidR="005D3790" w:rsidRDefault="005D3790" w:rsidP="005D3790">
      <w:pPr>
        <w:pStyle w:val="ListParagraph"/>
        <w:numPr>
          <w:ilvl w:val="0"/>
          <w:numId w:val="19"/>
        </w:numPr>
      </w:pPr>
      <w:r>
        <w:t xml:space="preserve">User will be having limited permissions related to his role. </w:t>
      </w:r>
    </w:p>
    <w:p w14:paraId="3F588E30" w14:textId="77777777" w:rsidR="005D3790" w:rsidRDefault="005D3790" w:rsidP="005D3790">
      <w:pPr>
        <w:pStyle w:val="ListParagraph"/>
        <w:ind w:left="1080"/>
      </w:pPr>
    </w:p>
    <w:p w14:paraId="4353B090" w14:textId="77777777" w:rsidR="005D3790" w:rsidRDefault="005D3790" w:rsidP="005D3790">
      <w:pPr>
        <w:pStyle w:val="ListParagraph"/>
        <w:numPr>
          <w:ilvl w:val="0"/>
          <w:numId w:val="20"/>
        </w:numPr>
        <w:rPr>
          <w:b/>
        </w:rPr>
      </w:pPr>
      <w:r w:rsidRPr="006A357D">
        <w:rPr>
          <w:b/>
        </w:rPr>
        <w:t xml:space="preserve">Cross Site Request Forgery Support </w:t>
      </w:r>
    </w:p>
    <w:p w14:paraId="7CA95814" w14:textId="77777777" w:rsidR="005D3790" w:rsidRDefault="005D3790" w:rsidP="005D3790">
      <w:pPr>
        <w:pStyle w:val="ListParagraph"/>
      </w:pPr>
      <w:proofErr w:type="spellStart"/>
      <w:proofErr w:type="gramStart"/>
      <w:r>
        <w:t>iPortal</w:t>
      </w:r>
      <w:proofErr w:type="spellEnd"/>
      <w:proofErr w:type="gramEnd"/>
      <w:r>
        <w:t xml:space="preserve"> application has support for CSRF tokens with the help of  ‘</w:t>
      </w:r>
      <w:proofErr w:type="spellStart"/>
      <w:r>
        <w:t>protect_from_forgery</w:t>
      </w:r>
      <w:proofErr w:type="spellEnd"/>
      <w:r>
        <w:t>’ directive in Application Controller which is the base controller.</w:t>
      </w:r>
    </w:p>
    <w:p w14:paraId="07A4FA52" w14:textId="77777777" w:rsidR="005D3790" w:rsidRPr="00C3555D" w:rsidRDefault="005D3790" w:rsidP="005D3790">
      <w:pPr>
        <w:pStyle w:val="ListParagraph"/>
        <w:rPr>
          <w:b/>
        </w:rPr>
      </w:pPr>
      <w:r w:rsidRPr="00C3555D">
        <w:rPr>
          <w:b/>
        </w:rPr>
        <w:t xml:space="preserve">Class </w:t>
      </w:r>
      <w:proofErr w:type="spellStart"/>
      <w:r w:rsidRPr="00C3555D">
        <w:rPr>
          <w:b/>
        </w:rPr>
        <w:t>ApplicationController</w:t>
      </w:r>
      <w:proofErr w:type="spellEnd"/>
      <w:r w:rsidRPr="00C3555D">
        <w:rPr>
          <w:b/>
        </w:rPr>
        <w:t xml:space="preserve"> &lt; </w:t>
      </w:r>
      <w:proofErr w:type="spellStart"/>
      <w:r w:rsidRPr="00C3555D">
        <w:rPr>
          <w:b/>
        </w:rPr>
        <w:t>ActionController</w:t>
      </w:r>
      <w:proofErr w:type="spellEnd"/>
      <w:r w:rsidRPr="00C3555D">
        <w:rPr>
          <w:b/>
        </w:rPr>
        <w:t>::Base</w:t>
      </w:r>
    </w:p>
    <w:p w14:paraId="5F23C36D" w14:textId="77777777" w:rsidR="005D3790" w:rsidRDefault="005D3790" w:rsidP="005D3790">
      <w:pPr>
        <w:pStyle w:val="ListParagraph"/>
        <w:rPr>
          <w:b/>
        </w:rPr>
      </w:pPr>
      <w:r w:rsidRPr="00C3555D">
        <w:rPr>
          <w:b/>
        </w:rPr>
        <w:tab/>
      </w:r>
      <w:proofErr w:type="spellStart"/>
      <w:r>
        <w:rPr>
          <w:b/>
        </w:rPr>
        <w:t>p</w:t>
      </w:r>
      <w:r w:rsidRPr="00C3555D">
        <w:rPr>
          <w:b/>
        </w:rPr>
        <w:t>rotect_from_forgery</w:t>
      </w:r>
      <w:proofErr w:type="spellEnd"/>
    </w:p>
    <w:p w14:paraId="7A0D09CE" w14:textId="77777777" w:rsidR="005D3790" w:rsidRDefault="005D3790" w:rsidP="005D3790">
      <w:pPr>
        <w:pStyle w:val="ListParagraph"/>
        <w:rPr>
          <w:b/>
        </w:rPr>
      </w:pPr>
    </w:p>
    <w:p w14:paraId="613E228A" w14:textId="77777777" w:rsidR="005D3790" w:rsidRDefault="005D3790" w:rsidP="005D3790">
      <w:pPr>
        <w:pStyle w:val="ListParagraph"/>
        <w:numPr>
          <w:ilvl w:val="0"/>
          <w:numId w:val="20"/>
        </w:numPr>
        <w:rPr>
          <w:b/>
        </w:rPr>
      </w:pPr>
      <w:r>
        <w:rPr>
          <w:b/>
        </w:rPr>
        <w:t>Mass Assignment</w:t>
      </w:r>
    </w:p>
    <w:p w14:paraId="27BFE7F8" w14:textId="77777777" w:rsidR="005D3790" w:rsidRDefault="005D3790" w:rsidP="005D3790">
      <w:pPr>
        <w:pStyle w:val="ListParagraph"/>
        <w:rPr>
          <w:rFonts w:ascii="Arial" w:hAnsi="Arial" w:cs="Arial"/>
          <w:color w:val="000000"/>
          <w:sz w:val="20"/>
          <w:szCs w:val="20"/>
          <w:shd w:val="clear" w:color="auto" w:fill="FFFFFF"/>
        </w:rPr>
      </w:pPr>
      <w:proofErr w:type="spellStart"/>
      <w:proofErr w:type="gramStart"/>
      <w:r w:rsidRPr="004C66FF">
        <w:t>iPortal</w:t>
      </w:r>
      <w:proofErr w:type="spellEnd"/>
      <w:proofErr w:type="gramEnd"/>
      <w:r w:rsidRPr="004C66FF">
        <w:t xml:space="preserve"> application ensure that </w:t>
      </w:r>
      <w:r w:rsidRPr="004C66FF">
        <w:rPr>
          <w:rStyle w:val="apple-converted-space"/>
          <w:rFonts w:cs="Arial"/>
          <w:color w:val="000000"/>
          <w:sz w:val="20"/>
          <w:szCs w:val="20"/>
          <w:shd w:val="clear" w:color="auto" w:fill="FFFFFF"/>
        </w:rPr>
        <w:t> </w:t>
      </w:r>
      <w:r w:rsidRPr="004C66FF">
        <w:rPr>
          <w:rFonts w:ascii="Arial" w:hAnsi="Arial" w:cs="Arial"/>
          <w:color w:val="000000"/>
          <w:sz w:val="20"/>
          <w:szCs w:val="20"/>
          <w:shd w:val="clear" w:color="auto" w:fill="FFFFFF"/>
        </w:rPr>
        <w:t>only attributes that are intended to be modifiable should be exposed with the help of</w:t>
      </w:r>
      <w:r>
        <w:rPr>
          <w:rFonts w:ascii="Arial" w:hAnsi="Arial" w:cs="Arial"/>
          <w:b/>
          <w:color w:val="000000"/>
          <w:sz w:val="20"/>
          <w:szCs w:val="20"/>
          <w:shd w:val="clear" w:color="auto" w:fill="FFFFFF"/>
        </w:rPr>
        <w:t xml:space="preserve"> ‘</w:t>
      </w:r>
      <w:proofErr w:type="spellStart"/>
      <w:r>
        <w:rPr>
          <w:rFonts w:ascii="Arial" w:hAnsi="Arial" w:cs="Arial"/>
          <w:b/>
          <w:color w:val="000000"/>
          <w:sz w:val="20"/>
          <w:szCs w:val="20"/>
          <w:shd w:val="clear" w:color="auto" w:fill="FFFFFF"/>
        </w:rPr>
        <w:t>attr_accessible</w:t>
      </w:r>
      <w:proofErr w:type="spellEnd"/>
      <w:r>
        <w:rPr>
          <w:rFonts w:ascii="Arial" w:hAnsi="Arial" w:cs="Arial"/>
          <w:b/>
          <w:color w:val="000000"/>
          <w:sz w:val="20"/>
          <w:szCs w:val="20"/>
          <w:shd w:val="clear" w:color="auto" w:fill="FFFFFF"/>
        </w:rPr>
        <w:t xml:space="preserve">’ </w:t>
      </w:r>
      <w:r w:rsidRPr="004C66FF">
        <w:rPr>
          <w:rFonts w:ascii="Arial" w:hAnsi="Arial" w:cs="Arial"/>
          <w:color w:val="000000"/>
          <w:sz w:val="20"/>
          <w:szCs w:val="20"/>
          <w:shd w:val="clear" w:color="auto" w:fill="FFFFFF"/>
        </w:rPr>
        <w:t>method</w:t>
      </w:r>
      <w:r>
        <w:rPr>
          <w:rFonts w:ascii="Arial" w:hAnsi="Arial" w:cs="Arial"/>
          <w:color w:val="000000"/>
          <w:sz w:val="20"/>
          <w:szCs w:val="20"/>
          <w:shd w:val="clear" w:color="auto" w:fill="FFFFFF"/>
        </w:rPr>
        <w:t>.</w:t>
      </w:r>
    </w:p>
    <w:p w14:paraId="0832D4C9" w14:textId="77777777"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In any </w:t>
      </w:r>
      <w:proofErr w:type="spellStart"/>
      <w:r>
        <w:rPr>
          <w:rFonts w:ascii="Arial" w:hAnsi="Arial" w:cs="Arial"/>
          <w:color w:val="000000"/>
          <w:sz w:val="20"/>
          <w:szCs w:val="20"/>
          <w:shd w:val="clear" w:color="auto" w:fill="FFFFFF"/>
        </w:rPr>
        <w:t>ActiveRecord</w:t>
      </w:r>
      <w:proofErr w:type="spellEnd"/>
      <w:r>
        <w:rPr>
          <w:rFonts w:ascii="Arial" w:hAnsi="Arial" w:cs="Arial"/>
          <w:color w:val="000000"/>
          <w:sz w:val="20"/>
          <w:szCs w:val="20"/>
          <w:shd w:val="clear" w:color="auto" w:fill="FFFFFF"/>
        </w:rPr>
        <w:t xml:space="preserve"> Model, one can specify modifiable attributes with ‘</w:t>
      </w:r>
      <w:proofErr w:type="spellStart"/>
      <w:r>
        <w:rPr>
          <w:rFonts w:ascii="Arial" w:hAnsi="Arial" w:cs="Arial"/>
          <w:color w:val="000000"/>
          <w:sz w:val="20"/>
          <w:szCs w:val="20"/>
          <w:shd w:val="clear" w:color="auto" w:fill="FFFFFF"/>
        </w:rPr>
        <w:t>attr_accessible</w:t>
      </w:r>
      <w:proofErr w:type="spellEnd"/>
      <w:r>
        <w:rPr>
          <w:rFonts w:ascii="Arial" w:hAnsi="Arial" w:cs="Arial"/>
          <w:color w:val="000000"/>
          <w:sz w:val="20"/>
          <w:szCs w:val="20"/>
          <w:shd w:val="clear" w:color="auto" w:fill="FFFFFF"/>
        </w:rPr>
        <w:t>’ method.</w:t>
      </w:r>
    </w:p>
    <w:p w14:paraId="2119E5A2" w14:textId="77777777"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e.g. </w:t>
      </w:r>
    </w:p>
    <w:p w14:paraId="798B3DAE" w14:textId="77777777" w:rsidR="005D3790" w:rsidRPr="0056163E"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 xml:space="preserve">Class Imp &lt; </w:t>
      </w:r>
      <w:proofErr w:type="spellStart"/>
      <w:r w:rsidRPr="0056163E">
        <w:rPr>
          <w:rFonts w:ascii="Arial" w:hAnsi="Arial" w:cs="Arial"/>
          <w:b/>
          <w:color w:val="000000"/>
          <w:sz w:val="20"/>
          <w:szCs w:val="20"/>
          <w:shd w:val="clear" w:color="auto" w:fill="FFFFFF"/>
        </w:rPr>
        <w:t>VerdacoreModel</w:t>
      </w:r>
      <w:proofErr w:type="spellEnd"/>
    </w:p>
    <w:p w14:paraId="6DCA4780" w14:textId="77777777" w:rsidR="005D3790"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 xml:space="preserve">  </w:t>
      </w:r>
      <w:proofErr w:type="spellStart"/>
      <w:r w:rsidRPr="0056163E">
        <w:rPr>
          <w:rFonts w:ascii="Arial" w:hAnsi="Arial" w:cs="Arial"/>
          <w:b/>
          <w:color w:val="000000"/>
          <w:sz w:val="20"/>
          <w:szCs w:val="20"/>
          <w:shd w:val="clear" w:color="auto" w:fill="FFFFFF"/>
        </w:rPr>
        <w:t>attr_accessible</w:t>
      </w:r>
      <w:proofErr w:type="spellEnd"/>
      <w:r w:rsidRPr="0056163E">
        <w:rPr>
          <w:rFonts w:ascii="Arial" w:hAnsi="Arial" w:cs="Arial"/>
          <w:b/>
          <w:color w:val="000000"/>
          <w:sz w:val="20"/>
          <w:szCs w:val="20"/>
          <w:shd w:val="clear" w:color="auto" w:fill="FFFFFF"/>
        </w:rPr>
        <w:tab/>
      </w:r>
      <w:proofErr w:type="gramStart"/>
      <w:r w:rsidRPr="0056163E">
        <w:rPr>
          <w:rFonts w:ascii="Arial" w:hAnsi="Arial" w:cs="Arial"/>
          <w:b/>
          <w:color w:val="000000"/>
          <w:sz w:val="20"/>
          <w:szCs w:val="20"/>
          <w:shd w:val="clear" w:color="auto" w:fill="FFFFFF"/>
        </w:rPr>
        <w:t>:name</w:t>
      </w:r>
      <w:proofErr w:type="gramEnd"/>
      <w:r w:rsidRPr="0056163E">
        <w:rPr>
          <w:rFonts w:ascii="Arial" w:hAnsi="Arial" w:cs="Arial"/>
          <w:b/>
          <w:color w:val="000000"/>
          <w:sz w:val="20"/>
          <w:szCs w:val="20"/>
          <w:shd w:val="clear" w:color="auto" w:fill="FFFFFF"/>
        </w:rPr>
        <w:t>, :code</w:t>
      </w:r>
    </w:p>
    <w:p w14:paraId="0425ED1E" w14:textId="77777777" w:rsidR="005D3790" w:rsidRDefault="005D3790" w:rsidP="005D3790">
      <w:pPr>
        <w:pStyle w:val="ListParagraph"/>
        <w:rPr>
          <w:rFonts w:ascii="Arial" w:hAnsi="Arial" w:cs="Arial"/>
          <w:b/>
          <w:color w:val="000000"/>
          <w:sz w:val="20"/>
          <w:szCs w:val="20"/>
          <w:shd w:val="clear" w:color="auto" w:fill="FFFFFF"/>
        </w:rPr>
      </w:pPr>
    </w:p>
    <w:p w14:paraId="3E0655DD" w14:textId="77777777" w:rsidR="005D3790" w:rsidRPr="00B01433" w:rsidRDefault="005D3790" w:rsidP="005D3790">
      <w:pPr>
        <w:pStyle w:val="ListParagraph"/>
        <w:numPr>
          <w:ilvl w:val="0"/>
          <w:numId w:val="20"/>
        </w:numPr>
        <w:rPr>
          <w:b/>
        </w:rPr>
      </w:pPr>
      <w:r>
        <w:rPr>
          <w:rFonts w:ascii="Arial" w:hAnsi="Arial" w:cs="Arial"/>
          <w:b/>
          <w:color w:val="000000"/>
          <w:sz w:val="20"/>
          <w:szCs w:val="20"/>
          <w:shd w:val="clear" w:color="auto" w:fill="FFFFFF"/>
        </w:rPr>
        <w:t>Encryption</w:t>
      </w:r>
    </w:p>
    <w:p w14:paraId="1418E172" w14:textId="77777777" w:rsidR="005D3790" w:rsidRDefault="005D3790" w:rsidP="005D3790">
      <w:pPr>
        <w:pStyle w:val="ListParagraph"/>
        <w:rPr>
          <w:rFonts w:ascii="Arial" w:hAnsi="Arial" w:cs="Arial"/>
          <w:color w:val="000000"/>
          <w:sz w:val="20"/>
          <w:szCs w:val="20"/>
          <w:shd w:val="clear" w:color="auto" w:fill="FFFFFF"/>
        </w:rPr>
      </w:pPr>
      <w:r w:rsidRPr="00B01433">
        <w:rPr>
          <w:rFonts w:ascii="Arial" w:hAnsi="Arial" w:cs="Arial"/>
          <w:color w:val="000000"/>
          <w:sz w:val="20"/>
          <w:szCs w:val="20"/>
          <w:shd w:val="clear" w:color="auto" w:fill="FFFFFF"/>
        </w:rPr>
        <w:t xml:space="preserve">As application uses Devise, Devise internally uses </w:t>
      </w:r>
      <w:proofErr w:type="spellStart"/>
      <w:r w:rsidRPr="00B01433">
        <w:rPr>
          <w:rFonts w:ascii="Arial" w:hAnsi="Arial" w:cs="Arial"/>
          <w:color w:val="000000"/>
          <w:sz w:val="20"/>
          <w:szCs w:val="20"/>
          <w:shd w:val="clear" w:color="auto" w:fill="FFFFFF"/>
        </w:rPr>
        <w:t>bcrypt</w:t>
      </w:r>
      <w:proofErr w:type="spellEnd"/>
      <w:r w:rsidRPr="00B01433">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encryption technique for password.</w:t>
      </w:r>
    </w:p>
    <w:p w14:paraId="198D83F2" w14:textId="77777777" w:rsidR="005D3790" w:rsidRDefault="005D3790" w:rsidP="005D3790">
      <w:pPr>
        <w:pStyle w:val="Heading1"/>
        <w:rPr>
          <w:lang w:val="en-US"/>
        </w:rPr>
      </w:pPr>
      <w:r>
        <w:rPr>
          <w:lang w:val="en-US"/>
        </w:rPr>
        <w:t>Appendix</w:t>
      </w:r>
    </w:p>
    <w:p w14:paraId="650B90DC" w14:textId="77777777" w:rsidR="004947C8" w:rsidRPr="00D33365" w:rsidRDefault="004947C8" w:rsidP="004947C8">
      <w:pPr>
        <w:pStyle w:val="BodyText"/>
        <w:rPr>
          <w:lang w:eastAsia="x-none"/>
        </w:rPr>
      </w:pPr>
      <w:r>
        <w:rPr>
          <w:lang w:eastAsia="x-none"/>
        </w:rPr>
        <w:t>For Account Activation and Login Management data dictionary refer Appendix1.</w:t>
      </w:r>
    </w:p>
    <w:p w14:paraId="07C13FBC" w14:textId="77777777" w:rsidR="005D3790" w:rsidRDefault="005D3790" w:rsidP="005D3790">
      <w:pPr>
        <w:pStyle w:val="BodyText"/>
        <w:rPr>
          <w:lang w:eastAsia="x-none"/>
        </w:rPr>
      </w:pPr>
      <w:r>
        <w:rPr>
          <w:lang w:eastAsia="x-none"/>
        </w:rPr>
        <w:t xml:space="preserve">For Document Management </w:t>
      </w:r>
      <w:r w:rsidR="004947C8">
        <w:rPr>
          <w:lang w:eastAsia="x-none"/>
        </w:rPr>
        <w:t>data dictionary refer Appendix2</w:t>
      </w:r>
      <w:r>
        <w:rPr>
          <w:lang w:eastAsia="x-none"/>
        </w:rPr>
        <w:t>.</w:t>
      </w:r>
    </w:p>
    <w:p w14:paraId="1BB6D3C9" w14:textId="77777777" w:rsidR="005D3790" w:rsidRPr="00CD498D" w:rsidRDefault="005D3790" w:rsidP="005D3790">
      <w:pPr>
        <w:pStyle w:val="BodyText"/>
        <w:rPr>
          <w:lang w:eastAsia="x-none"/>
        </w:rPr>
      </w:pPr>
      <w:r>
        <w:rPr>
          <w:lang w:eastAsia="x-none"/>
        </w:rPr>
        <w:t>For Safety Notification Management</w:t>
      </w:r>
      <w:r w:rsidR="004947C8">
        <w:rPr>
          <w:lang w:eastAsia="x-none"/>
        </w:rPr>
        <w:t xml:space="preserve"> data dictionary refer Appendix3</w:t>
      </w:r>
      <w:r>
        <w:rPr>
          <w:lang w:eastAsia="x-none"/>
        </w:rPr>
        <w:t>.</w:t>
      </w:r>
    </w:p>
    <w:p w14:paraId="4FE77A3E" w14:textId="77777777" w:rsidR="005D3790" w:rsidRPr="00D33365" w:rsidRDefault="005D3790" w:rsidP="005D3790">
      <w:pPr>
        <w:pStyle w:val="BodyText"/>
        <w:rPr>
          <w:lang w:eastAsia="x-none"/>
        </w:rPr>
      </w:pPr>
      <w:r>
        <w:rPr>
          <w:lang w:eastAsia="x-none"/>
        </w:rPr>
        <w:t>For Adaptive Monitoring Management</w:t>
      </w:r>
      <w:r w:rsidR="004947C8">
        <w:rPr>
          <w:lang w:eastAsia="x-none"/>
        </w:rPr>
        <w:t xml:space="preserve"> data dictionary refer Appendix4</w:t>
      </w:r>
      <w:r>
        <w:rPr>
          <w:lang w:eastAsia="x-none"/>
        </w:rPr>
        <w:t>.</w:t>
      </w:r>
    </w:p>
    <w:p w14:paraId="7E498D83" w14:textId="77777777" w:rsidR="004947C8" w:rsidRPr="00D33365" w:rsidRDefault="004947C8" w:rsidP="004947C8">
      <w:pPr>
        <w:pStyle w:val="BodyText"/>
        <w:rPr>
          <w:lang w:eastAsia="x-none"/>
        </w:rPr>
      </w:pPr>
      <w:r>
        <w:rPr>
          <w:lang w:eastAsia="x-none"/>
        </w:rPr>
        <w:lastRenderedPageBreak/>
        <w:t>For Admin Dashboard Management data dictionary refer Appendix5.</w:t>
      </w:r>
    </w:p>
    <w:p w14:paraId="66C6D77E" w14:textId="77777777" w:rsidR="005D3790" w:rsidRPr="009B0FE4" w:rsidRDefault="005D3790" w:rsidP="005D3790">
      <w:pPr>
        <w:rPr>
          <w:b/>
          <w:color w:val="1F497D"/>
          <w:sz w:val="24"/>
          <w:szCs w:val="24"/>
        </w:rPr>
      </w:pPr>
    </w:p>
    <w:p w14:paraId="7545F52E" w14:textId="77777777" w:rsidR="005D3790" w:rsidRPr="009B0FE4" w:rsidRDefault="00B46889" w:rsidP="005D3790">
      <w:pPr>
        <w:rPr>
          <w:b/>
          <w:color w:val="1F497D"/>
          <w:sz w:val="24"/>
          <w:szCs w:val="24"/>
        </w:rPr>
      </w:pPr>
      <w:r>
        <w:rPr>
          <w:b/>
          <w:color w:val="1F497D"/>
          <w:sz w:val="24"/>
          <w:szCs w:val="24"/>
        </w:rPr>
        <w:object w:dxaOrig="1550" w:dyaOrig="991" w14:anchorId="7CF81378">
          <v:shape id="_x0000_i1106" type="#_x0000_t75" style="width:77.5pt;height:49.5pt" o:ole="">
            <v:imagedata r:id="rId186" o:title=""/>
          </v:shape>
          <o:OLEObject Type="Embed" ProgID="Word.Document.12" ShapeID="_x0000_i1106" DrawAspect="Icon" ObjectID="_1450521422" r:id="rId187">
            <o:FieldCodes>\s</o:FieldCodes>
          </o:OLEObject>
        </w:object>
      </w:r>
      <w:r>
        <w:rPr>
          <w:b/>
          <w:color w:val="1F497D"/>
          <w:sz w:val="24"/>
          <w:szCs w:val="24"/>
        </w:rPr>
        <w:object w:dxaOrig="1550" w:dyaOrig="991" w14:anchorId="540FD59C">
          <v:shape id="_x0000_i1107" type="#_x0000_t75" style="width:77.5pt;height:49.5pt" o:ole="">
            <v:imagedata r:id="rId188" o:title=""/>
          </v:shape>
          <o:OLEObject Type="Embed" ProgID="Word.Document.12" ShapeID="_x0000_i1107" DrawAspect="Icon" ObjectID="_1450521423" r:id="rId189">
            <o:FieldCodes>\s</o:FieldCodes>
          </o:OLEObject>
        </w:object>
      </w:r>
      <w:r>
        <w:rPr>
          <w:b/>
          <w:color w:val="1F497D"/>
          <w:sz w:val="24"/>
          <w:szCs w:val="24"/>
        </w:rPr>
        <w:object w:dxaOrig="1550" w:dyaOrig="991" w14:anchorId="7E82949D">
          <v:shape id="_x0000_i1108" type="#_x0000_t75" style="width:77.5pt;height:49.5pt" o:ole="">
            <v:imagedata r:id="rId190" o:title=""/>
          </v:shape>
          <o:OLEObject Type="Embed" ProgID="Word.Document.12" ShapeID="_x0000_i1108" DrawAspect="Icon" ObjectID="_1450521424" r:id="rId191">
            <o:FieldCodes>\s</o:FieldCodes>
          </o:OLEObject>
        </w:object>
      </w:r>
      <w:r>
        <w:rPr>
          <w:b/>
          <w:color w:val="1F497D"/>
          <w:sz w:val="24"/>
          <w:szCs w:val="24"/>
        </w:rPr>
        <w:object w:dxaOrig="1550" w:dyaOrig="991" w14:anchorId="728C4E28">
          <v:shape id="_x0000_i1109" type="#_x0000_t75" style="width:77.5pt;height:49.5pt" o:ole="">
            <v:imagedata r:id="rId192" o:title=""/>
          </v:shape>
          <o:OLEObject Type="Embed" ProgID="Word.Document.12" ShapeID="_x0000_i1109" DrawAspect="Icon" ObjectID="_1450521425" r:id="rId193">
            <o:FieldCodes>\s</o:FieldCodes>
          </o:OLEObject>
        </w:object>
      </w:r>
      <w:r>
        <w:rPr>
          <w:b/>
          <w:color w:val="1F497D"/>
          <w:sz w:val="24"/>
          <w:szCs w:val="24"/>
        </w:rPr>
        <w:object w:dxaOrig="1550" w:dyaOrig="991" w14:anchorId="0B9F4FF1">
          <v:shape id="_x0000_i1110" type="#_x0000_t75" style="width:77.5pt;height:49.5pt" o:ole="">
            <v:imagedata r:id="rId194" o:title=""/>
          </v:shape>
          <o:OLEObject Type="Embed" ProgID="Word.Document.12" ShapeID="_x0000_i1110" DrawAspect="Icon" ObjectID="_1450521426" r:id="rId195">
            <o:FieldCodes>\s</o:FieldCodes>
          </o:OLEObject>
        </w:object>
      </w:r>
    </w:p>
    <w:p w14:paraId="17DBE1F2" w14:textId="77777777" w:rsidR="007C2624" w:rsidRPr="007C2624" w:rsidRDefault="007C2624" w:rsidP="007C2624">
      <w:pPr>
        <w:pStyle w:val="BodyText"/>
        <w:rPr>
          <w:lang w:eastAsia="x-none"/>
        </w:rPr>
      </w:pPr>
    </w:p>
    <w:p w14:paraId="6977BAAE" w14:textId="77777777" w:rsidR="007C2624" w:rsidRDefault="007C2624" w:rsidP="007C2624">
      <w:pPr>
        <w:pStyle w:val="BodyText"/>
        <w:rPr>
          <w:lang w:eastAsia="x-none"/>
        </w:rPr>
      </w:pPr>
    </w:p>
    <w:p w14:paraId="3141A723" w14:textId="77777777" w:rsidR="00B46889" w:rsidRPr="007C2624" w:rsidRDefault="00B46889" w:rsidP="007C2624">
      <w:pPr>
        <w:pStyle w:val="BodyText"/>
        <w:rPr>
          <w:lang w:eastAsia="x-none"/>
        </w:rPr>
      </w:pPr>
    </w:p>
    <w:p w14:paraId="3EB5C235" w14:textId="77777777" w:rsidR="007C2624" w:rsidRPr="007C2624" w:rsidRDefault="007C2624" w:rsidP="007C2624">
      <w:pPr>
        <w:pStyle w:val="BodyText"/>
        <w:rPr>
          <w:lang w:eastAsia="x-none"/>
        </w:rPr>
      </w:pPr>
    </w:p>
    <w:p w14:paraId="5DE83296" w14:textId="77777777" w:rsidR="007C2624" w:rsidRPr="007C2624" w:rsidRDefault="007C2624" w:rsidP="007C2624">
      <w:pPr>
        <w:pStyle w:val="BodyText"/>
        <w:rPr>
          <w:lang w:eastAsia="x-none"/>
        </w:rPr>
      </w:pPr>
    </w:p>
    <w:p w14:paraId="2FE97B56" w14:textId="77777777" w:rsidR="007C2624" w:rsidRPr="007C2624" w:rsidRDefault="007C2624" w:rsidP="007C2624">
      <w:pPr>
        <w:pStyle w:val="BodyText"/>
        <w:rPr>
          <w:lang w:eastAsia="x-none"/>
        </w:rPr>
      </w:pPr>
    </w:p>
    <w:p w14:paraId="2B2D59BA" w14:textId="77777777" w:rsidR="007C2624" w:rsidRPr="007C2624" w:rsidRDefault="007C2624" w:rsidP="007C2624">
      <w:pPr>
        <w:pStyle w:val="BodyText"/>
        <w:rPr>
          <w:lang w:eastAsia="x-none"/>
        </w:rPr>
      </w:pPr>
    </w:p>
    <w:p w14:paraId="05D7F2FD" w14:textId="77777777" w:rsidR="007C2624" w:rsidRPr="007C2624" w:rsidRDefault="007C2624" w:rsidP="007C2624">
      <w:pPr>
        <w:pStyle w:val="BodyText"/>
        <w:rPr>
          <w:lang w:eastAsia="x-none"/>
        </w:rPr>
      </w:pPr>
    </w:p>
    <w:p w14:paraId="48919326" w14:textId="77777777" w:rsidR="007C2624" w:rsidRPr="007C2624" w:rsidRDefault="007C2624" w:rsidP="007C2624">
      <w:pPr>
        <w:pStyle w:val="BodyText"/>
        <w:rPr>
          <w:lang w:eastAsia="x-none"/>
        </w:rPr>
      </w:pPr>
    </w:p>
    <w:p w14:paraId="13C6FE56" w14:textId="77777777" w:rsidR="007C2624" w:rsidRPr="007C2624" w:rsidRDefault="007C2624" w:rsidP="007C2624">
      <w:pPr>
        <w:pStyle w:val="BodyText"/>
        <w:rPr>
          <w:lang w:eastAsia="x-none"/>
        </w:rPr>
      </w:pPr>
    </w:p>
    <w:p w14:paraId="5417E170" w14:textId="77777777" w:rsidR="007C2624" w:rsidRPr="007C2624" w:rsidRDefault="007C2624" w:rsidP="007C2624">
      <w:pPr>
        <w:pStyle w:val="BodyText"/>
        <w:rPr>
          <w:lang w:eastAsia="x-none"/>
        </w:rPr>
      </w:pPr>
    </w:p>
    <w:p w14:paraId="3330685F" w14:textId="77777777" w:rsidR="00852A66" w:rsidRDefault="00852A66"/>
    <w:sectPr w:rsidR="00852A66">
      <w:headerReference w:type="default" r:id="rId196"/>
      <w:footerReference w:type="default" r:id="rId19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Chiu, Eric" w:date="2014-01-06T13:13:00Z" w:initials="EC">
    <w:p w14:paraId="7EC116D1" w14:textId="77777777" w:rsidR="0043307A" w:rsidRDefault="0043307A">
      <w:pPr>
        <w:pStyle w:val="CommentText"/>
      </w:pPr>
      <w:r>
        <w:rPr>
          <w:rStyle w:val="CommentReference"/>
        </w:rPr>
        <w:annotationRef/>
      </w:r>
      <w:r>
        <w:t>Suggested textual changes as overview to all the sub-systems</w:t>
      </w:r>
    </w:p>
    <w:p w14:paraId="5095450A" w14:textId="77777777" w:rsidR="0043307A" w:rsidRDefault="0043307A">
      <w:pPr>
        <w:pStyle w:val="CommentText"/>
      </w:pPr>
      <w:proofErr w:type="spellStart"/>
      <w:r>
        <w:t>Pls</w:t>
      </w:r>
      <w:proofErr w:type="spellEnd"/>
      <w:r>
        <w:t xml:space="preserve"> fill in the rest</w:t>
      </w:r>
    </w:p>
  </w:comment>
  <w:comment w:id="54" w:author="Chiu, Eric" w:date="2014-01-06T13:15:00Z" w:initials="EC">
    <w:p w14:paraId="098666E1" w14:textId="77777777" w:rsidR="0043307A" w:rsidRDefault="0043307A">
      <w:pPr>
        <w:pStyle w:val="CommentText"/>
      </w:pPr>
      <w:r>
        <w:rPr>
          <w:rStyle w:val="CommentReference"/>
        </w:rPr>
        <w:annotationRef/>
      </w:r>
      <w:r>
        <w:t xml:space="preserve">Suggest to add the contents into appendix instead of separate file. There’s possibility to change the document to PDF, and this attachment will not be accessible. </w:t>
      </w:r>
    </w:p>
    <w:p w14:paraId="04257BD7" w14:textId="77777777" w:rsidR="0043307A" w:rsidRDefault="0043307A">
      <w:pPr>
        <w:pStyle w:val="CommentText"/>
      </w:pPr>
    </w:p>
    <w:p w14:paraId="2D0CA021" w14:textId="77777777" w:rsidR="0043307A" w:rsidRDefault="0043307A">
      <w:pPr>
        <w:pStyle w:val="CommentText"/>
      </w:pPr>
      <w:r>
        <w:t>Same comment applies to all attachments</w:t>
      </w:r>
    </w:p>
  </w:comment>
  <w:comment w:id="56" w:author="Chiu, Eric" w:date="2014-01-06T13:38:00Z" w:initials="EC">
    <w:p w14:paraId="0671F5DD" w14:textId="77777777" w:rsidR="0006535C" w:rsidRDefault="0006535C">
      <w:pPr>
        <w:pStyle w:val="CommentText"/>
      </w:pPr>
      <w:r>
        <w:rPr>
          <w:rStyle w:val="CommentReference"/>
        </w:rPr>
        <w:annotationRef/>
      </w:r>
      <w:r>
        <w:t xml:space="preserve">Are these all mapping to </w:t>
      </w:r>
      <w:proofErr w:type="spellStart"/>
      <w:r>
        <w:t>xxx.rb</w:t>
      </w:r>
      <w:proofErr w:type="spellEnd"/>
      <w:r>
        <w:t xml:space="preserve"> files? Can’t find them in the </w:t>
      </w:r>
      <w:proofErr w:type="spellStart"/>
      <w:r>
        <w:t>rpo</w:t>
      </w:r>
      <w:proofErr w:type="spellEnd"/>
    </w:p>
    <w:p w14:paraId="5CF1D695" w14:textId="77777777" w:rsidR="0006535C" w:rsidRDefault="0006535C">
      <w:pPr>
        <w:pStyle w:val="CommentText"/>
      </w:pPr>
    </w:p>
    <w:p w14:paraId="314D8BE3" w14:textId="44C1EDEB" w:rsidR="0006535C" w:rsidRDefault="0006535C">
      <w:pPr>
        <w:pStyle w:val="CommentText"/>
      </w:pPr>
      <w:r>
        <w:t>The closest one I can find is app\presenters\</w:t>
      </w:r>
      <w:proofErr w:type="spellStart"/>
      <w:r>
        <w:t>document_upload_presenter.rb</w:t>
      </w:r>
      <w:proofErr w:type="spellEnd"/>
    </w:p>
  </w:comment>
  <w:comment w:id="60" w:author="Chiu, Eric" w:date="2014-01-06T13:41:00Z" w:initials="EC">
    <w:p w14:paraId="2F814DF1" w14:textId="62AB7EE4" w:rsidR="00407030" w:rsidRDefault="00407030">
      <w:pPr>
        <w:pStyle w:val="CommentText"/>
      </w:pPr>
      <w:r>
        <w:rPr>
          <w:rStyle w:val="CommentReference"/>
        </w:rPr>
        <w:annotationRef/>
      </w:r>
      <w:r>
        <w:t xml:space="preserve">Are these being logged into the rails log framework in next </w:t>
      </w:r>
      <w:r>
        <w:t>section</w:t>
      </w:r>
      <w:bookmarkStart w:id="61" w:name="_GoBack"/>
      <w:bookmarkEnd w:id="61"/>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95450A" w15:done="0"/>
  <w15:commentEx w15:paraId="2D0CA021" w15:done="0"/>
  <w15:commentEx w15:paraId="314D8BE3" w15:done="0"/>
  <w15:commentEx w15:paraId="2F814DF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E91FC1" w14:textId="77777777" w:rsidR="000A5ECE" w:rsidRDefault="000A5ECE" w:rsidP="00BE5CA8">
      <w:pPr>
        <w:spacing w:line="240" w:lineRule="auto"/>
      </w:pPr>
      <w:r>
        <w:separator/>
      </w:r>
    </w:p>
  </w:endnote>
  <w:endnote w:type="continuationSeparator" w:id="0">
    <w:p w14:paraId="38600C20" w14:textId="77777777" w:rsidR="000A5ECE" w:rsidRDefault="000A5ECE" w:rsidP="00BE5C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0" w:rightFromText="180" w:vertAnchor="text" w:horzAnchor="margin" w:tblpXSpec="center" w:tblpY="-345"/>
      <w:tblW w:w="12517" w:type="dxa"/>
      <w:tblBorders>
        <w:top w:val="single" w:sz="6" w:space="0" w:color="000000"/>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1442"/>
      <w:gridCol w:w="1995"/>
      <w:gridCol w:w="2791"/>
      <w:gridCol w:w="3242"/>
      <w:gridCol w:w="1710"/>
      <w:gridCol w:w="1337"/>
    </w:tblGrid>
    <w:tr w:rsidR="00C16D0F" w:rsidRPr="00A115B3" w14:paraId="6D4AB22E" w14:textId="77777777" w:rsidTr="00572AB3">
      <w:trPr>
        <w:trHeight w:val="530"/>
      </w:trPr>
      <w:tc>
        <w:tcPr>
          <w:tcW w:w="576" w:type="pct"/>
        </w:tcPr>
        <w:p w14:paraId="590F7BEB" w14:textId="77777777" w:rsidR="00C16D0F" w:rsidRPr="00A115B3" w:rsidRDefault="00C16D0F" w:rsidP="00572AB3">
          <w:pPr>
            <w:pStyle w:val="FooterText"/>
          </w:pPr>
          <w:r>
            <w:rPr>
              <w:noProof/>
            </w:rPr>
            <mc:AlternateContent>
              <mc:Choice Requires="wps">
                <w:drawing>
                  <wp:anchor distT="4294967295" distB="4294967295" distL="114300" distR="114300" simplePos="0" relativeHeight="251662336" behindDoc="0" locked="0" layoutInCell="1" allowOverlap="1" wp14:anchorId="1267C619" wp14:editId="32275F0F">
                    <wp:simplePos x="0" y="0"/>
                    <wp:positionH relativeFrom="column">
                      <wp:posOffset>-68580</wp:posOffset>
                    </wp:positionH>
                    <wp:positionV relativeFrom="paragraph">
                      <wp:posOffset>40639</wp:posOffset>
                    </wp:positionV>
                    <wp:extent cx="776287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2875"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w14:anchorId="54537E06" id="_x0000_t32" coordsize="21600,21600" o:spt="32" o:oned="t" path="m,l21600,21600e" filled="f">
                    <v:path arrowok="t" fillok="f" o:connecttype="none"/>
                    <o:lock v:ext="edit" shapetype="t"/>
                  </v:shapetype>
                  <v:shape id="Straight Arrow Connector 12" o:spid="_x0000_s1026" type="#_x0000_t32" style="position:absolute;margin-left:-5.4pt;margin-top:3.2pt;width:611.2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" stroked="f"/>
                </w:pict>
              </mc:Fallback>
            </mc:AlternateContent>
          </w:r>
        </w:p>
      </w:tc>
      <w:tc>
        <w:tcPr>
          <w:tcW w:w="797" w:type="pct"/>
          <w:vAlign w:val="center"/>
        </w:tcPr>
        <w:p w14:paraId="4211BA84" w14:textId="77777777" w:rsidR="00C16D0F" w:rsidRPr="00A115B3" w:rsidRDefault="00C16D0F" w:rsidP="00572AB3">
          <w:pPr>
            <w:pStyle w:val="FooterText"/>
            <w:ind w:left="-92"/>
          </w:pPr>
          <w:proofErr w:type="spellStart"/>
          <w:proofErr w:type="gramStart"/>
          <w:r>
            <w:t>iPortal</w:t>
          </w:r>
          <w:proofErr w:type="spellEnd"/>
          <w:r>
            <w:t xml:space="preserve"> </w:t>
          </w:r>
          <w:r w:rsidRPr="00A115B3">
            <w:t xml:space="preserve"> Ver</w:t>
          </w:r>
          <w:proofErr w:type="gramEnd"/>
          <w:r w:rsidRPr="00A115B3">
            <w:t xml:space="preserve">. No: </w:t>
          </w:r>
          <w:r>
            <w:t>0.6</w:t>
          </w:r>
        </w:p>
      </w:tc>
      <w:tc>
        <w:tcPr>
          <w:tcW w:w="1115" w:type="pct"/>
          <w:vAlign w:val="center"/>
        </w:tcPr>
        <w:p w14:paraId="3D2D331E" w14:textId="77777777" w:rsidR="00C16D0F" w:rsidRPr="00A115B3" w:rsidRDefault="00C16D0F" w:rsidP="006649CD">
          <w:pPr>
            <w:pStyle w:val="FooterText"/>
          </w:pPr>
          <w:r>
            <w:t>Template Version No: 0.6</w:t>
          </w:r>
        </w:p>
      </w:tc>
      <w:tc>
        <w:tcPr>
          <w:tcW w:w="1295" w:type="pct"/>
          <w:vAlign w:val="center"/>
        </w:tcPr>
        <w:p w14:paraId="0A0EE596" w14:textId="77777777" w:rsidR="00C16D0F" w:rsidRPr="00A115B3" w:rsidRDefault="00C16D0F" w:rsidP="00572AB3">
          <w:pPr>
            <w:pStyle w:val="FooterText"/>
          </w:pPr>
          <w:r w:rsidRPr="00A115B3">
            <w:t xml:space="preserve">Template Release Date: </w:t>
          </w:r>
          <w:r>
            <w:t>31-Dec-13</w:t>
          </w:r>
        </w:p>
      </w:tc>
      <w:tc>
        <w:tcPr>
          <w:tcW w:w="683" w:type="pct"/>
          <w:vAlign w:val="center"/>
        </w:tcPr>
        <w:p w14:paraId="788A5D3E" w14:textId="77777777" w:rsidR="00C16D0F" w:rsidRPr="00A115B3" w:rsidRDefault="00C16D0F" w:rsidP="00572AB3">
          <w:pPr>
            <w:pStyle w:val="FooterText"/>
            <w:jc w:val="right"/>
          </w:pPr>
          <w:r w:rsidRPr="00A115B3">
            <w:t xml:space="preserve">Page </w:t>
          </w:r>
          <w:r w:rsidRPr="00A115B3">
            <w:fldChar w:fldCharType="begin"/>
          </w:r>
          <w:r w:rsidRPr="00A115B3">
            <w:instrText xml:space="preserve"> PAGE </w:instrText>
          </w:r>
          <w:r w:rsidRPr="00A115B3">
            <w:fldChar w:fldCharType="separate"/>
          </w:r>
          <w:r w:rsidR="00407030">
            <w:rPr>
              <w:noProof/>
            </w:rPr>
            <w:t>108</w:t>
          </w:r>
          <w:r w:rsidRPr="00A115B3">
            <w:fldChar w:fldCharType="end"/>
          </w:r>
          <w:r w:rsidRPr="00A115B3">
            <w:t xml:space="preserve"> of </w:t>
          </w:r>
          <w:fldSimple w:instr=" NUMPAGES ">
            <w:r w:rsidR="00407030">
              <w:rPr>
                <w:noProof/>
              </w:rPr>
              <w:t>110</w:t>
            </w:r>
          </w:fldSimple>
        </w:p>
      </w:tc>
      <w:tc>
        <w:tcPr>
          <w:tcW w:w="535" w:type="pct"/>
        </w:tcPr>
        <w:p w14:paraId="6F2804BD" w14:textId="77777777" w:rsidR="00C16D0F" w:rsidRPr="00A115B3" w:rsidRDefault="00C16D0F" w:rsidP="00572AB3">
          <w:pPr>
            <w:pStyle w:val="FooterText"/>
          </w:pPr>
        </w:p>
      </w:tc>
    </w:tr>
  </w:tbl>
  <w:p w14:paraId="65A281B9" w14:textId="77777777" w:rsidR="00C16D0F" w:rsidRDefault="00C16D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3E7FD5" w14:textId="77777777" w:rsidR="000A5ECE" w:rsidRDefault="000A5ECE" w:rsidP="00BE5CA8">
      <w:pPr>
        <w:spacing w:line="240" w:lineRule="auto"/>
      </w:pPr>
      <w:r>
        <w:separator/>
      </w:r>
    </w:p>
  </w:footnote>
  <w:footnote w:type="continuationSeparator" w:id="0">
    <w:p w14:paraId="2CCFC278" w14:textId="77777777" w:rsidR="000A5ECE" w:rsidRDefault="000A5ECE" w:rsidP="00BE5C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40" w:type="dxa"/>
      <w:tblInd w:w="-1332" w:type="dxa"/>
      <w:tblLayout w:type="fixed"/>
      <w:tblLook w:val="04A0" w:firstRow="1" w:lastRow="0" w:firstColumn="1" w:lastColumn="0" w:noHBand="0" w:noVBand="1"/>
    </w:tblPr>
    <w:tblGrid>
      <w:gridCol w:w="1440"/>
      <w:gridCol w:w="6210"/>
      <w:gridCol w:w="4590"/>
    </w:tblGrid>
    <w:tr w:rsidR="00C16D0F" w:rsidRPr="00A115B3" w14:paraId="658268E7" w14:textId="77777777" w:rsidTr="00572AB3">
      <w:trPr>
        <w:trHeight w:val="767"/>
      </w:trPr>
      <w:tc>
        <w:tcPr>
          <w:tcW w:w="7650" w:type="dxa"/>
          <w:gridSpan w:val="2"/>
        </w:tcPr>
        <w:p w14:paraId="4A66AF2F" w14:textId="77777777" w:rsidR="00C16D0F" w:rsidRPr="00A115B3" w:rsidRDefault="00C16D0F" w:rsidP="00572AB3">
          <w:pPr>
            <w:pStyle w:val="HeaderText"/>
            <w:rPr>
              <w:rStyle w:val="Bold"/>
            </w:rPr>
          </w:pPr>
          <w:r>
            <w:rPr>
              <w:rStyle w:val="Bold"/>
            </w:rPr>
            <w:t>Novartis</w:t>
          </w:r>
        </w:p>
        <w:p w14:paraId="605B8BC5" w14:textId="77777777" w:rsidR="00C16D0F" w:rsidRPr="00A115B3" w:rsidRDefault="00C16D0F" w:rsidP="00572AB3">
          <w:pPr>
            <w:pStyle w:val="HeaderText"/>
            <w:rPr>
              <w:rStyle w:val="Bold"/>
            </w:rPr>
          </w:pPr>
          <w:proofErr w:type="spellStart"/>
          <w:r w:rsidRPr="00E85643">
            <w:rPr>
              <w:rFonts w:cs="Arial"/>
              <w:b/>
              <w:bCs/>
            </w:rPr>
            <w:t>AD</w:t>
          </w:r>
          <w:r w:rsidRPr="00E85643">
            <w:rPr>
              <w:rStyle w:val="Bold"/>
              <w:b w:val="0"/>
            </w:rPr>
            <w:t>_</w:t>
          </w:r>
          <w:r>
            <w:rPr>
              <w:rStyle w:val="Bold"/>
            </w:rPr>
            <w:t>iPortal</w:t>
          </w:r>
          <w:proofErr w:type="spellEnd"/>
        </w:p>
        <w:p w14:paraId="330DDB69" w14:textId="77777777" w:rsidR="00C16D0F" w:rsidRPr="00A115B3" w:rsidRDefault="00C16D0F" w:rsidP="00572AB3">
          <w:pPr>
            <w:pStyle w:val="HeaderText"/>
            <w:rPr>
              <w:rStyle w:val="Bold"/>
              <w:b w:val="0"/>
            </w:rPr>
          </w:pPr>
          <w:r>
            <w:rPr>
              <w:szCs w:val="16"/>
            </w:rPr>
            <w:t>Classification: Confidential</w:t>
          </w:r>
        </w:p>
      </w:tc>
      <w:tc>
        <w:tcPr>
          <w:tcW w:w="4590" w:type="dxa"/>
        </w:tcPr>
        <w:p w14:paraId="35A712A1" w14:textId="77777777" w:rsidR="00C16D0F" w:rsidRPr="00A115B3" w:rsidRDefault="00C16D0F" w:rsidP="00572AB3">
          <w:pPr>
            <w:tabs>
              <w:tab w:val="left" w:pos="2175"/>
            </w:tabs>
            <w:spacing w:line="240" w:lineRule="auto"/>
          </w:pPr>
          <w:r>
            <w:object w:dxaOrig="3210" w:dyaOrig="660" w14:anchorId="3EAE1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60.5pt;height:33pt" o:ole="">
                <v:imagedata r:id="rId1" o:title=""/>
              </v:shape>
              <o:OLEObject Type="Embed" ProgID="PBrush" ShapeID="_x0000_i1111" DrawAspect="Content" ObjectID="_1450521427" r:id="rId2"/>
            </w:object>
          </w:r>
        </w:p>
      </w:tc>
    </w:tr>
    <w:tr w:rsidR="00C16D0F" w:rsidRPr="00A115B3" w14:paraId="133CC708" w14:textId="77777777" w:rsidTr="00572AB3">
      <w:trPr>
        <w:trHeight w:val="368"/>
      </w:trPr>
      <w:tc>
        <w:tcPr>
          <w:tcW w:w="1440" w:type="dxa"/>
        </w:tcPr>
        <w:p w14:paraId="56FF4B85" w14:textId="77777777" w:rsidR="00C16D0F" w:rsidRPr="00A115B3" w:rsidRDefault="00C16D0F" w:rsidP="00572AB3">
          <w:pPr>
            <w:tabs>
              <w:tab w:val="left" w:pos="2175"/>
            </w:tabs>
            <w:spacing w:line="240" w:lineRule="auto"/>
          </w:pPr>
          <w:r>
            <w:rPr>
              <w:noProof/>
            </w:rPr>
            <mc:AlternateContent>
              <mc:Choice Requires="wps">
                <w:drawing>
                  <wp:anchor distT="0" distB="0" distL="114300" distR="114300" simplePos="0" relativeHeight="251659264" behindDoc="0" locked="0" layoutInCell="1" allowOverlap="1" wp14:anchorId="388360FF" wp14:editId="232CF37A">
                    <wp:simplePos x="0" y="0"/>
                    <wp:positionH relativeFrom="column">
                      <wp:posOffset>-68580</wp:posOffset>
                    </wp:positionH>
                    <wp:positionV relativeFrom="paragraph">
                      <wp:posOffset>0</wp:posOffset>
                    </wp:positionV>
                    <wp:extent cx="907415" cy="224155"/>
                    <wp:effectExtent l="0" t="0" r="6985" b="444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D03478" w14:textId="77777777" w:rsidR="00C16D0F" w:rsidRDefault="00C16D0F"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360FF" id="_x0000_t202" coordsize="21600,21600" o:spt="202" path="m,l,21600r21600,l21600,xe">
                    <v:stroke joinstyle="miter"/>
                    <v:path gradientshapeok="t" o:connecttype="rect"/>
                  </v:shapetype>
                  <v:shape id="Text Box 14" o:spid="_x0000_s1031" type="#_x0000_t202" style="position:absolute;margin-left:-5.4pt;margin-top:0;width:71.45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9Oo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O4306iYAgAAMQUAAA4AAAAAAAAAAAAAAAAALgIAAGRycy9lMm9E&#10;b2MueG1sUEsBAi0AFAAGAAgAAAAhABQYjhzfAAAABwEAAA8AAAAAAAAAAAAAAAAA8gQAAGRycy9k&#10;b3ducmV2LnhtbFBLBQYAAAAABAAEAPMAAAD+BQAAAAA=&#10;" fillcolor="#f88608" stroked="f">
                    <v:fill opacity="42662f"/>
                    <v:textbox>
                      <w:txbxContent>
                        <w:p w14:paraId="62D03478" w14:textId="77777777" w:rsidR="00C16D0F" w:rsidRDefault="00C16D0F" w:rsidP="00BE5CA8"/>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E8544D3" wp14:editId="29ADFA4B">
                    <wp:simplePos x="0" y="0"/>
                    <wp:positionH relativeFrom="column">
                      <wp:posOffset>838835</wp:posOffset>
                    </wp:positionH>
                    <wp:positionV relativeFrom="paragraph">
                      <wp:posOffset>0</wp:posOffset>
                    </wp:positionV>
                    <wp:extent cx="6922135" cy="224155"/>
                    <wp:effectExtent l="0" t="0" r="0" b="444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AECA3F" w14:textId="77777777" w:rsidR="00C16D0F" w:rsidRDefault="00C16D0F"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544D3" id="Text Box 13" o:spid="_x0000_s1032" type="#_x0000_t202" style="position:absolute;margin-left:66.05pt;margin-top:0;width:545.0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dWYXM54CAAA5BQAADgAAAAAAAAAAAAAAAAAuAgAAZHJzL2Uy&#10;b0RvYy54bWxQSwECLQAUAAYACAAAACEA37Bpe9sAAAAIAQAADwAAAAAAAAAAAAAAAAD4BAAAZHJz&#10;L2Rvd25yZXYueG1sUEsFBgAAAAAEAAQA8wAAAAAGAAAAAA==&#10;" fillcolor="#0075b0" stroked="f">
                    <v:fill opacity="42662f"/>
                    <v:textbox>
                      <w:txbxContent>
                        <w:p w14:paraId="21AECA3F" w14:textId="77777777" w:rsidR="00C16D0F" w:rsidRDefault="00C16D0F" w:rsidP="00BE5CA8"/>
                      </w:txbxContent>
                    </v:textbox>
                  </v:shape>
                </w:pict>
              </mc:Fallback>
            </mc:AlternateContent>
          </w:r>
        </w:p>
      </w:tc>
      <w:tc>
        <w:tcPr>
          <w:tcW w:w="10800" w:type="dxa"/>
          <w:gridSpan w:val="2"/>
        </w:tcPr>
        <w:p w14:paraId="1B0112D9" w14:textId="77777777" w:rsidR="00C16D0F" w:rsidRPr="00A115B3" w:rsidRDefault="00C16D0F" w:rsidP="00572AB3">
          <w:pPr>
            <w:tabs>
              <w:tab w:val="left" w:pos="2175"/>
            </w:tabs>
            <w:spacing w:line="240" w:lineRule="auto"/>
          </w:pPr>
        </w:p>
      </w:tc>
    </w:tr>
  </w:tbl>
  <w:p w14:paraId="1DAC3A3A" w14:textId="77777777" w:rsidR="00C16D0F" w:rsidRPr="00BE5CA8" w:rsidRDefault="00C16D0F" w:rsidP="00BE5C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16875"/>
    <w:multiLevelType w:val="hybridMultilevel"/>
    <w:tmpl w:val="F09409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6E9535C"/>
    <w:multiLevelType w:val="hybridMultilevel"/>
    <w:tmpl w:val="8A88F0B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07400"/>
    <w:multiLevelType w:val="hybridMultilevel"/>
    <w:tmpl w:val="CD642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A6C7CE2"/>
    <w:multiLevelType w:val="hybridMultilevel"/>
    <w:tmpl w:val="3B60304C"/>
    <w:lvl w:ilvl="0" w:tplc="58029B46">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904A99"/>
    <w:multiLevelType w:val="hybridMultilevel"/>
    <w:tmpl w:val="3EA25922"/>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5463A5"/>
    <w:multiLevelType w:val="hybridMultilevel"/>
    <w:tmpl w:val="4E10298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9E2527"/>
    <w:multiLevelType w:val="multilevel"/>
    <w:tmpl w:val="0409001D"/>
    <w:styleLink w:val="Note"/>
    <w:lvl w:ilvl="0">
      <w:start w:val="1"/>
      <w:numFmt w:val="none"/>
      <w:lvlText w:val="%1)"/>
      <w:lvlJc w:val="left"/>
      <w:pPr>
        <w:ind w:left="360" w:hanging="360"/>
      </w:pPr>
      <w:rPr>
        <w:rFonts w:ascii="Arial" w:hAnsi="Arial"/>
        <w:color w:val="0070C0"/>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F040A87"/>
    <w:multiLevelType w:val="hybridMultilevel"/>
    <w:tmpl w:val="0010A812"/>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A34D6F"/>
    <w:multiLevelType w:val="hybridMultilevel"/>
    <w:tmpl w:val="D28037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720B25"/>
    <w:multiLevelType w:val="hybridMultilevel"/>
    <w:tmpl w:val="96DE549A"/>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F05475"/>
    <w:multiLevelType w:val="multilevel"/>
    <w:tmpl w:val="3EA22D74"/>
    <w:lvl w:ilvl="0">
      <w:start w:val="1"/>
      <w:numFmt w:val="none"/>
      <w:pStyle w:val="NumberLevel1First"/>
      <w:lvlText w:val="1."/>
      <w:lvlJc w:val="left"/>
      <w:pPr>
        <w:tabs>
          <w:tab w:val="num" w:pos="720"/>
        </w:tabs>
        <w:ind w:left="720" w:hanging="720"/>
      </w:pPr>
    </w:lvl>
    <w:lvl w:ilvl="1">
      <w:start w:val="2"/>
      <w:numFmt w:val="decimal"/>
      <w:pStyle w:val="NumberLevel1"/>
      <w:lvlText w:val="%2."/>
      <w:lvlJc w:val="left"/>
      <w:pPr>
        <w:tabs>
          <w:tab w:val="num" w:pos="720"/>
        </w:tabs>
        <w:ind w:left="720" w:hanging="720"/>
      </w:pPr>
    </w:lvl>
    <w:lvl w:ilvl="2">
      <w:start w:val="1"/>
      <w:numFmt w:val="lowerRoman"/>
      <w:lvlText w:val="%3."/>
      <w:lvlJc w:val="right"/>
      <w:pPr>
        <w:tabs>
          <w:tab w:val="num" w:pos="720"/>
        </w:tabs>
        <w:ind w:left="720" w:hanging="720"/>
      </w:pPr>
      <w:rPr>
        <w:rFonts w:hint="default"/>
      </w:rPr>
    </w:lvl>
    <w:lvl w:ilvl="3">
      <w:start w:val="1"/>
      <w:numFmt w:val="decimal"/>
      <w:lvlText w:val="%4."/>
      <w:lvlJc w:val="left"/>
      <w:pPr>
        <w:tabs>
          <w:tab w:val="num" w:pos="720"/>
        </w:tabs>
        <w:ind w:left="720" w:hanging="720"/>
      </w:pPr>
      <w:rPr>
        <w:rFonts w:hint="default"/>
      </w:rPr>
    </w:lvl>
    <w:lvl w:ilvl="4">
      <w:start w:val="1"/>
      <w:numFmt w:val="lowerLetter"/>
      <w:lvlText w:val="%5."/>
      <w:lvlJc w:val="left"/>
      <w:pPr>
        <w:tabs>
          <w:tab w:val="num" w:pos="720"/>
        </w:tabs>
        <w:ind w:left="720" w:hanging="720"/>
      </w:pPr>
      <w:rPr>
        <w:rFonts w:hint="default"/>
      </w:rPr>
    </w:lvl>
    <w:lvl w:ilvl="5">
      <w:start w:val="1"/>
      <w:numFmt w:val="lowerRoman"/>
      <w:lvlText w:val="%6."/>
      <w:lvlJc w:val="right"/>
      <w:pPr>
        <w:tabs>
          <w:tab w:val="num" w:pos="720"/>
        </w:tabs>
        <w:ind w:left="720" w:hanging="720"/>
      </w:pPr>
      <w:rPr>
        <w:rFonts w:hint="default"/>
      </w:rPr>
    </w:lvl>
    <w:lvl w:ilvl="6">
      <w:start w:val="1"/>
      <w:numFmt w:val="decimal"/>
      <w:lvlText w:val="%7."/>
      <w:lvlJc w:val="left"/>
      <w:pPr>
        <w:tabs>
          <w:tab w:val="num" w:pos="720"/>
        </w:tabs>
        <w:ind w:left="720" w:hanging="720"/>
      </w:pPr>
      <w:rPr>
        <w:rFonts w:hint="default"/>
      </w:rPr>
    </w:lvl>
    <w:lvl w:ilvl="7">
      <w:start w:val="1"/>
      <w:numFmt w:val="lowerLetter"/>
      <w:lvlText w:val="%8."/>
      <w:lvlJc w:val="left"/>
      <w:pPr>
        <w:tabs>
          <w:tab w:val="num" w:pos="720"/>
        </w:tabs>
        <w:ind w:left="720" w:hanging="720"/>
      </w:pPr>
      <w:rPr>
        <w:rFonts w:hint="default"/>
      </w:rPr>
    </w:lvl>
    <w:lvl w:ilvl="8">
      <w:start w:val="1"/>
      <w:numFmt w:val="lowerRoman"/>
      <w:lvlText w:val="%9."/>
      <w:lvlJc w:val="right"/>
      <w:pPr>
        <w:tabs>
          <w:tab w:val="num" w:pos="720"/>
        </w:tabs>
        <w:ind w:left="720" w:hanging="720"/>
      </w:pPr>
      <w:rPr>
        <w:rFonts w:hint="default"/>
      </w:rPr>
    </w:lvl>
  </w:abstractNum>
  <w:abstractNum w:abstractNumId="11">
    <w:nsid w:val="40801D24"/>
    <w:multiLevelType w:val="hybridMultilevel"/>
    <w:tmpl w:val="515A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EF3B7D"/>
    <w:multiLevelType w:val="hybridMultilevel"/>
    <w:tmpl w:val="006A5ABC"/>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2673C1"/>
    <w:multiLevelType w:val="hybridMultilevel"/>
    <w:tmpl w:val="2844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B0256A"/>
    <w:multiLevelType w:val="multilevel"/>
    <w:tmpl w:val="34FE5D5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nsid w:val="5BE779BB"/>
    <w:multiLevelType w:val="hybridMultilevel"/>
    <w:tmpl w:val="85684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87485F"/>
    <w:multiLevelType w:val="multilevel"/>
    <w:tmpl w:val="66F8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D95E4B"/>
    <w:multiLevelType w:val="hybridMultilevel"/>
    <w:tmpl w:val="3D987E68"/>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250053"/>
    <w:multiLevelType w:val="hybridMultilevel"/>
    <w:tmpl w:val="232835A6"/>
    <w:lvl w:ilvl="0" w:tplc="74181B28">
      <w:start w:val="1"/>
      <w:numFmt w:val="bullet"/>
      <w:pStyle w:val="BulletLevel2"/>
      <w:lvlText w:val=""/>
      <w:lvlJc w:val="left"/>
      <w:pPr>
        <w:tabs>
          <w:tab w:val="num" w:pos="648"/>
        </w:tabs>
        <w:ind w:left="64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nsid w:val="6BF85457"/>
    <w:multiLevelType w:val="multilevel"/>
    <w:tmpl w:val="D132FB2E"/>
    <w:lvl w:ilvl="0">
      <w:start w:val="1"/>
      <w:numFmt w:val="none"/>
      <w:pStyle w:val="NumberLevel2first"/>
      <w:lvlText w:val="1."/>
      <w:lvlJc w:val="left"/>
      <w:pPr>
        <w:tabs>
          <w:tab w:val="num" w:pos="360"/>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2"/>
      <w:numFmt w:val="decimal"/>
      <w:pStyle w:val="NumberLevel2"/>
      <w:lvlText w:val="%2."/>
      <w:lvlJc w:val="left"/>
      <w:pPr>
        <w:tabs>
          <w:tab w:val="num" w:pos="288"/>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20">
    <w:nsid w:val="6EBA32D6"/>
    <w:multiLevelType w:val="hybridMultilevel"/>
    <w:tmpl w:val="95C2DD2E"/>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CD78DB"/>
    <w:multiLevelType w:val="multilevel"/>
    <w:tmpl w:val="B6FA45CC"/>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right"/>
      <w:pPr>
        <w:ind w:left="180" w:hanging="180"/>
      </w:pPr>
      <w:rPr>
        <w:rFonts w:hint="default"/>
      </w:rPr>
    </w:lvl>
    <w:lvl w:ilvl="3">
      <w:start w:val="1"/>
      <w:numFmt w:val="decimal"/>
      <w:pStyle w:val="Heading4"/>
      <w:suff w:val="space"/>
      <w:lvlText w:val="%1.%2.%3.%4"/>
      <w:lvlJc w:val="left"/>
      <w:pPr>
        <w:ind w:left="7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nsid w:val="702931BD"/>
    <w:multiLevelType w:val="multilevel"/>
    <w:tmpl w:val="9BAC87D8"/>
    <w:lvl w:ilvl="0">
      <w:start w:val="1"/>
      <w:numFmt w:val="none"/>
      <w:pStyle w:val="BlueNumberLevel1First"/>
      <w:lvlText w:val="1."/>
      <w:lvlJc w:val="left"/>
      <w:pPr>
        <w:ind w:left="288" w:hanging="288"/>
      </w:pPr>
      <w:rPr>
        <w:rFonts w:ascii="Arial" w:hAnsi="Arial" w:hint="default"/>
        <w:b w:val="0"/>
        <w:i w:val="0"/>
        <w:color w:val="0075B0"/>
        <w:sz w:val="20"/>
      </w:rPr>
    </w:lvl>
    <w:lvl w:ilvl="1">
      <w:start w:val="2"/>
      <w:numFmt w:val="decimal"/>
      <w:pStyle w:val="BlueNumberLevel1"/>
      <w:lvlText w:val="%2."/>
      <w:lvlJc w:val="left"/>
      <w:pPr>
        <w:ind w:left="288" w:hanging="288"/>
      </w:pPr>
      <w:rPr>
        <w:rFonts w:ascii="Arial" w:hAnsi="Arial" w:hint="default"/>
        <w:b w:val="0"/>
        <w:i w:val="0"/>
        <w:color w:val="0075B0"/>
        <w:sz w:val="2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71B44977"/>
    <w:multiLevelType w:val="hybridMultilevel"/>
    <w:tmpl w:val="54800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407CBB"/>
    <w:multiLevelType w:val="hybridMultilevel"/>
    <w:tmpl w:val="CC1E2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FD43A8"/>
    <w:multiLevelType w:val="hybridMultilevel"/>
    <w:tmpl w:val="80BC4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641741C"/>
    <w:multiLevelType w:val="hybridMultilevel"/>
    <w:tmpl w:val="5DA0504E"/>
    <w:lvl w:ilvl="0" w:tplc="B14E69B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357D27"/>
    <w:multiLevelType w:val="hybridMultilevel"/>
    <w:tmpl w:val="0E82F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BF6DDE"/>
    <w:multiLevelType w:val="hybridMultilevel"/>
    <w:tmpl w:val="48AEB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8C7D2B"/>
    <w:multiLevelType w:val="hybridMultilevel"/>
    <w:tmpl w:val="4F36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21"/>
  </w:num>
  <w:num w:numId="4">
    <w:abstractNumId w:val="18"/>
  </w:num>
  <w:num w:numId="5">
    <w:abstractNumId w:val="22"/>
  </w:num>
  <w:num w:numId="6">
    <w:abstractNumId w:val="16"/>
  </w:num>
  <w:num w:numId="7">
    <w:abstractNumId w:val="12"/>
  </w:num>
  <w:num w:numId="8">
    <w:abstractNumId w:val="17"/>
  </w:num>
  <w:num w:numId="9">
    <w:abstractNumId w:val="5"/>
  </w:num>
  <w:num w:numId="10">
    <w:abstractNumId w:val="9"/>
  </w:num>
  <w:num w:numId="11">
    <w:abstractNumId w:val="6"/>
  </w:num>
  <w:num w:numId="12">
    <w:abstractNumId w:val="7"/>
  </w:num>
  <w:num w:numId="13">
    <w:abstractNumId w:val="1"/>
  </w:num>
  <w:num w:numId="14">
    <w:abstractNumId w:val="0"/>
  </w:num>
  <w:num w:numId="15">
    <w:abstractNumId w:val="23"/>
  </w:num>
  <w:num w:numId="16">
    <w:abstractNumId w:val="11"/>
  </w:num>
  <w:num w:numId="17">
    <w:abstractNumId w:val="8"/>
  </w:num>
  <w:num w:numId="18">
    <w:abstractNumId w:val="2"/>
  </w:num>
  <w:num w:numId="19">
    <w:abstractNumId w:val="25"/>
  </w:num>
  <w:num w:numId="20">
    <w:abstractNumId w:val="14"/>
  </w:num>
  <w:num w:numId="21">
    <w:abstractNumId w:val="29"/>
  </w:num>
  <w:num w:numId="22">
    <w:abstractNumId w:val="24"/>
  </w:num>
  <w:num w:numId="23">
    <w:abstractNumId w:val="15"/>
  </w:num>
  <w:num w:numId="24">
    <w:abstractNumId w:val="26"/>
  </w:num>
  <w:num w:numId="25">
    <w:abstractNumId w:val="3"/>
  </w:num>
  <w:num w:numId="26">
    <w:abstractNumId w:val="20"/>
  </w:num>
  <w:num w:numId="27">
    <w:abstractNumId w:val="4"/>
  </w:num>
  <w:num w:numId="28">
    <w:abstractNumId w:val="28"/>
  </w:num>
  <w:num w:numId="29">
    <w:abstractNumId w:val="27"/>
  </w:num>
  <w:num w:numId="30">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iu, Eric">
    <w15:presenceInfo w15:providerId="None" w15:userId="Chiu, 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2A66"/>
    <w:rsid w:val="00002876"/>
    <w:rsid w:val="00013FA9"/>
    <w:rsid w:val="00017FA5"/>
    <w:rsid w:val="00045959"/>
    <w:rsid w:val="00047825"/>
    <w:rsid w:val="00057B9E"/>
    <w:rsid w:val="0006535C"/>
    <w:rsid w:val="0007537A"/>
    <w:rsid w:val="00077C5E"/>
    <w:rsid w:val="000A5ECE"/>
    <w:rsid w:val="000D5690"/>
    <w:rsid w:val="001212E6"/>
    <w:rsid w:val="00177F07"/>
    <w:rsid w:val="00185E4E"/>
    <w:rsid w:val="001C4E60"/>
    <w:rsid w:val="001D1B51"/>
    <w:rsid w:val="002253D2"/>
    <w:rsid w:val="00245280"/>
    <w:rsid w:val="0025566F"/>
    <w:rsid w:val="002869DB"/>
    <w:rsid w:val="002C2B42"/>
    <w:rsid w:val="002D59D0"/>
    <w:rsid w:val="003900F1"/>
    <w:rsid w:val="003A7A6F"/>
    <w:rsid w:val="003B5E47"/>
    <w:rsid w:val="003C3A66"/>
    <w:rsid w:val="003C5BB2"/>
    <w:rsid w:val="003C7910"/>
    <w:rsid w:val="00402A93"/>
    <w:rsid w:val="00407030"/>
    <w:rsid w:val="00416CD6"/>
    <w:rsid w:val="0043307A"/>
    <w:rsid w:val="00434E5D"/>
    <w:rsid w:val="004353DC"/>
    <w:rsid w:val="0045569D"/>
    <w:rsid w:val="004608B4"/>
    <w:rsid w:val="0046201E"/>
    <w:rsid w:val="0048067F"/>
    <w:rsid w:val="004945DE"/>
    <w:rsid w:val="004947C8"/>
    <w:rsid w:val="004A67BE"/>
    <w:rsid w:val="004D0FAB"/>
    <w:rsid w:val="004E0EEB"/>
    <w:rsid w:val="004E236B"/>
    <w:rsid w:val="004F4324"/>
    <w:rsid w:val="00507B0D"/>
    <w:rsid w:val="005119A2"/>
    <w:rsid w:val="005347B5"/>
    <w:rsid w:val="00537DEB"/>
    <w:rsid w:val="00551BA3"/>
    <w:rsid w:val="00572AB3"/>
    <w:rsid w:val="005A2ED1"/>
    <w:rsid w:val="005B3F47"/>
    <w:rsid w:val="005D2278"/>
    <w:rsid w:val="005D2E6D"/>
    <w:rsid w:val="005D3790"/>
    <w:rsid w:val="005D6F5D"/>
    <w:rsid w:val="005D72B1"/>
    <w:rsid w:val="005F0FC6"/>
    <w:rsid w:val="005F3C96"/>
    <w:rsid w:val="00615653"/>
    <w:rsid w:val="00622BDE"/>
    <w:rsid w:val="0064498B"/>
    <w:rsid w:val="006649CD"/>
    <w:rsid w:val="00670F5D"/>
    <w:rsid w:val="006A081B"/>
    <w:rsid w:val="006A2E86"/>
    <w:rsid w:val="006E065F"/>
    <w:rsid w:val="00700453"/>
    <w:rsid w:val="00704BDE"/>
    <w:rsid w:val="00714926"/>
    <w:rsid w:val="0073004A"/>
    <w:rsid w:val="00733D6E"/>
    <w:rsid w:val="007413AE"/>
    <w:rsid w:val="007B36D1"/>
    <w:rsid w:val="007C2624"/>
    <w:rsid w:val="00803662"/>
    <w:rsid w:val="008249AB"/>
    <w:rsid w:val="00852A66"/>
    <w:rsid w:val="008646E6"/>
    <w:rsid w:val="0086542F"/>
    <w:rsid w:val="00881D19"/>
    <w:rsid w:val="008B7390"/>
    <w:rsid w:val="008C6D22"/>
    <w:rsid w:val="008D3F7E"/>
    <w:rsid w:val="008D5591"/>
    <w:rsid w:val="00905CBF"/>
    <w:rsid w:val="00906455"/>
    <w:rsid w:val="009149BA"/>
    <w:rsid w:val="00922672"/>
    <w:rsid w:val="0094608C"/>
    <w:rsid w:val="009544C7"/>
    <w:rsid w:val="00983758"/>
    <w:rsid w:val="009A2039"/>
    <w:rsid w:val="009E1C57"/>
    <w:rsid w:val="009E1E15"/>
    <w:rsid w:val="00A00F81"/>
    <w:rsid w:val="00A47723"/>
    <w:rsid w:val="00A7552A"/>
    <w:rsid w:val="00A822CD"/>
    <w:rsid w:val="00A822D4"/>
    <w:rsid w:val="00A82BC3"/>
    <w:rsid w:val="00A85C11"/>
    <w:rsid w:val="00A95CFA"/>
    <w:rsid w:val="00AA50D0"/>
    <w:rsid w:val="00AB6B10"/>
    <w:rsid w:val="00B4261B"/>
    <w:rsid w:val="00B46889"/>
    <w:rsid w:val="00B85074"/>
    <w:rsid w:val="00B85605"/>
    <w:rsid w:val="00B930FC"/>
    <w:rsid w:val="00BB38F6"/>
    <w:rsid w:val="00BC1164"/>
    <w:rsid w:val="00BC7E77"/>
    <w:rsid w:val="00BD0AF2"/>
    <w:rsid w:val="00BE5CA8"/>
    <w:rsid w:val="00C12479"/>
    <w:rsid w:val="00C16D0F"/>
    <w:rsid w:val="00C3740E"/>
    <w:rsid w:val="00C4020D"/>
    <w:rsid w:val="00C832EA"/>
    <w:rsid w:val="00C84624"/>
    <w:rsid w:val="00CA438C"/>
    <w:rsid w:val="00CB2CE9"/>
    <w:rsid w:val="00CC0BDB"/>
    <w:rsid w:val="00CE4F34"/>
    <w:rsid w:val="00CE6AA8"/>
    <w:rsid w:val="00CF37FD"/>
    <w:rsid w:val="00CF391A"/>
    <w:rsid w:val="00D030AB"/>
    <w:rsid w:val="00D12F6B"/>
    <w:rsid w:val="00D279CE"/>
    <w:rsid w:val="00D701B0"/>
    <w:rsid w:val="00DA552F"/>
    <w:rsid w:val="00DE1C11"/>
    <w:rsid w:val="00E040EA"/>
    <w:rsid w:val="00E15386"/>
    <w:rsid w:val="00E26AEE"/>
    <w:rsid w:val="00E84210"/>
    <w:rsid w:val="00E87A93"/>
    <w:rsid w:val="00EB67E2"/>
    <w:rsid w:val="00EC0BD0"/>
    <w:rsid w:val="00F14199"/>
    <w:rsid w:val="00F70813"/>
    <w:rsid w:val="00F73BE8"/>
    <w:rsid w:val="00F952D3"/>
    <w:rsid w:val="00F97BF5"/>
    <w:rsid w:val="00FA3E08"/>
    <w:rsid w:val="00FD0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B81E9"/>
  <w15:docId w15:val="{30F93A3F-3D33-4003-8DF5-304826DF5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nhideWhenUsed/>
    <w:qFormat/>
    <w:rsid w:val="00852A66"/>
    <w:pPr>
      <w:spacing w:after="0" w:line="280" w:lineRule="atLeast"/>
    </w:pPr>
    <w:rPr>
      <w:rFonts w:ascii="Arial" w:eastAsia="Calibri" w:hAnsi="Arial" w:cs="Times New Roman"/>
      <w:sz w:val="20"/>
      <w:szCs w:val="20"/>
    </w:rPr>
  </w:style>
  <w:style w:type="paragraph" w:styleId="Heading1">
    <w:name w:val="heading 1"/>
    <w:basedOn w:val="Normal"/>
    <w:next w:val="BodyText"/>
    <w:link w:val="Heading1Char"/>
    <w:qFormat/>
    <w:rsid w:val="00852A66"/>
    <w:pPr>
      <w:keepNext/>
      <w:keepLines/>
      <w:numPr>
        <w:numId w:val="3"/>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852A66"/>
    <w:pPr>
      <w:keepNext/>
      <w:keepLines/>
      <w:numPr>
        <w:ilvl w:val="1"/>
        <w:numId w:val="3"/>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852A66"/>
    <w:pPr>
      <w:keepNext/>
      <w:keepLines/>
      <w:numPr>
        <w:ilvl w:val="2"/>
        <w:numId w:val="3"/>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852A66"/>
    <w:pPr>
      <w:keepNext/>
      <w:keepLines/>
      <w:numPr>
        <w:ilvl w:val="3"/>
        <w:numId w:val="3"/>
      </w:numPr>
      <w:spacing w:before="200" w:after="200"/>
      <w:ind w:left="450"/>
      <w:outlineLvl w:val="3"/>
    </w:pPr>
    <w:rPr>
      <w:rFonts w:eastAsia="Times New Roman"/>
      <w:bCs/>
      <w:i/>
      <w:iCs/>
      <w:color w:val="005D86"/>
      <w:lang w:val="x-none" w:eastAsia="x-none"/>
    </w:rPr>
  </w:style>
  <w:style w:type="paragraph" w:styleId="Heading5">
    <w:name w:val="heading 5"/>
    <w:basedOn w:val="Normal"/>
    <w:next w:val="Normal"/>
    <w:link w:val="Heading5Char"/>
    <w:uiPriority w:val="9"/>
    <w:semiHidden/>
    <w:unhideWhenUsed/>
    <w:qFormat/>
    <w:rsid w:val="004A67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2A66"/>
    <w:rPr>
      <w:rFonts w:ascii="Arial" w:eastAsia="Times New Roman" w:hAnsi="Arial" w:cs="Times New Roman"/>
      <w:b/>
      <w:bCs/>
      <w:color w:val="005D86"/>
      <w:sz w:val="24"/>
      <w:szCs w:val="28"/>
      <w:lang w:val="x-none" w:eastAsia="x-none"/>
    </w:rPr>
  </w:style>
  <w:style w:type="character" w:customStyle="1" w:styleId="Heading2Char">
    <w:name w:val="Heading 2 Char"/>
    <w:basedOn w:val="DefaultParagraphFont"/>
    <w:link w:val="Heading2"/>
    <w:rsid w:val="00852A66"/>
    <w:rPr>
      <w:rFonts w:ascii="Arial" w:eastAsia="Times New Roman" w:hAnsi="Arial" w:cs="Times New Roman"/>
      <w:b/>
      <w:bCs/>
      <w:color w:val="005D86"/>
      <w:szCs w:val="26"/>
      <w:lang w:val="x-none" w:eastAsia="x-none"/>
    </w:rPr>
  </w:style>
  <w:style w:type="character" w:customStyle="1" w:styleId="Heading3Char">
    <w:name w:val="Heading 3 Char"/>
    <w:basedOn w:val="DefaultParagraphFont"/>
    <w:link w:val="Heading3"/>
    <w:rsid w:val="00852A66"/>
    <w:rPr>
      <w:rFonts w:ascii="Arial" w:eastAsia="Times New Roman" w:hAnsi="Arial" w:cs="Times New Roman"/>
      <w:b/>
      <w:bCs/>
      <w:color w:val="005D86"/>
      <w:sz w:val="20"/>
      <w:szCs w:val="20"/>
      <w:lang w:val="x-none" w:eastAsia="x-none"/>
    </w:rPr>
  </w:style>
  <w:style w:type="character" w:customStyle="1" w:styleId="Heading4Char">
    <w:name w:val="Heading 4 Char"/>
    <w:basedOn w:val="DefaultParagraphFont"/>
    <w:link w:val="Heading4"/>
    <w:rsid w:val="00852A66"/>
    <w:rPr>
      <w:rFonts w:ascii="Arial" w:eastAsia="Times New Roman" w:hAnsi="Arial" w:cs="Times New Roman"/>
      <w:bCs/>
      <w:i/>
      <w:iCs/>
      <w:color w:val="005D86"/>
      <w:sz w:val="20"/>
      <w:szCs w:val="20"/>
      <w:lang w:val="x-none" w:eastAsia="x-none"/>
    </w:rPr>
  </w:style>
  <w:style w:type="paragraph" w:styleId="TOC1">
    <w:name w:val="toc 1"/>
    <w:basedOn w:val="Normal"/>
    <w:next w:val="Normal"/>
    <w:uiPriority w:val="39"/>
    <w:qFormat/>
    <w:rsid w:val="00852A66"/>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852A66"/>
    <w:pPr>
      <w:tabs>
        <w:tab w:val="right" w:pos="1152"/>
        <w:tab w:val="right" w:leader="dot" w:pos="9350"/>
      </w:tabs>
      <w:spacing w:before="120" w:after="120"/>
      <w:ind w:left="216"/>
    </w:pPr>
    <w:rPr>
      <w:rFonts w:eastAsia="Times New Roman"/>
      <w:szCs w:val="24"/>
    </w:rPr>
  </w:style>
  <w:style w:type="paragraph" w:customStyle="1" w:styleId="Copyright">
    <w:name w:val="Copyright"/>
    <w:basedOn w:val="NoSpacing"/>
    <w:qFormat/>
    <w:rsid w:val="00852A66"/>
    <w:pPr>
      <w:keepNext/>
      <w:spacing w:line="240" w:lineRule="atLeast"/>
    </w:pPr>
    <w:rPr>
      <w:rFonts w:cs="Arial"/>
      <w:color w:val="4B4B4B"/>
      <w:sz w:val="14"/>
      <w:szCs w:val="16"/>
    </w:rPr>
  </w:style>
  <w:style w:type="paragraph" w:styleId="TOCHeading">
    <w:name w:val="TOC Heading"/>
    <w:next w:val="Normal"/>
    <w:qFormat/>
    <w:rsid w:val="00852A66"/>
    <w:pPr>
      <w:spacing w:after="0" w:line="280" w:lineRule="atLeast"/>
      <w:jc w:val="center"/>
    </w:pPr>
    <w:rPr>
      <w:rFonts w:ascii="Arial" w:eastAsia="Calibri" w:hAnsi="Arial" w:cs="Tahoma"/>
      <w:b/>
      <w:color w:val="005D86"/>
      <w:sz w:val="24"/>
      <w:szCs w:val="16"/>
    </w:rPr>
  </w:style>
  <w:style w:type="paragraph" w:customStyle="1" w:styleId="DocumentTitle">
    <w:name w:val="Document Title"/>
    <w:basedOn w:val="Normal"/>
    <w:qFormat/>
    <w:rsid w:val="00852A66"/>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852A66"/>
    <w:pPr>
      <w:tabs>
        <w:tab w:val="right" w:leader="dot" w:pos="9346"/>
      </w:tabs>
      <w:spacing w:before="120" w:after="120"/>
      <w:ind w:left="446"/>
    </w:pPr>
    <w:rPr>
      <w:i/>
      <w:color w:val="000000"/>
      <w:sz w:val="18"/>
    </w:rPr>
  </w:style>
  <w:style w:type="paragraph" w:customStyle="1" w:styleId="NumberLevel2">
    <w:name w:val="Number Level2"/>
    <w:basedOn w:val="NumberLevel2first"/>
    <w:qFormat/>
    <w:rsid w:val="00852A66"/>
    <w:pPr>
      <w:numPr>
        <w:ilvl w:val="1"/>
      </w:numPr>
      <w:tabs>
        <w:tab w:val="left" w:pos="576"/>
        <w:tab w:val="left" w:pos="648"/>
      </w:tabs>
      <w:ind w:left="576"/>
    </w:pPr>
  </w:style>
  <w:style w:type="paragraph" w:customStyle="1" w:styleId="BulletLevel2">
    <w:name w:val="Bullet Level2"/>
    <w:basedOn w:val="Normal"/>
    <w:qFormat/>
    <w:rsid w:val="00852A66"/>
    <w:pPr>
      <w:numPr>
        <w:numId w:val="4"/>
      </w:numPr>
      <w:tabs>
        <w:tab w:val="left" w:pos="576"/>
      </w:tabs>
      <w:spacing w:before="40" w:after="40"/>
      <w:ind w:left="576" w:hanging="288"/>
    </w:pPr>
  </w:style>
  <w:style w:type="paragraph" w:customStyle="1" w:styleId="FrontPageTableCellBody">
    <w:name w:val="Front Page Table Cell Body"/>
    <w:basedOn w:val="Normal"/>
    <w:next w:val="Normal"/>
    <w:qFormat/>
    <w:rsid w:val="00852A66"/>
    <w:pPr>
      <w:tabs>
        <w:tab w:val="left" w:pos="1080"/>
      </w:tabs>
      <w:spacing w:before="100" w:after="100"/>
      <w:ind w:left="144"/>
    </w:pPr>
    <w:rPr>
      <w:color w:val="000000"/>
    </w:rPr>
  </w:style>
  <w:style w:type="character" w:customStyle="1" w:styleId="Blue">
    <w:name w:val="Blue"/>
    <w:qFormat/>
    <w:rsid w:val="00852A66"/>
    <w:rPr>
      <w:rFonts w:ascii="Arial" w:hAnsi="Arial"/>
      <w:bCs/>
      <w:iCs/>
      <w:color w:val="0075B0"/>
      <w:sz w:val="20"/>
    </w:rPr>
  </w:style>
  <w:style w:type="character" w:customStyle="1" w:styleId="Bold">
    <w:name w:val="Bold"/>
    <w:qFormat/>
    <w:rsid w:val="00852A66"/>
    <w:rPr>
      <w:rFonts w:ascii="Arial" w:hAnsi="Arial"/>
      <w:b/>
      <w:sz w:val="20"/>
    </w:rPr>
  </w:style>
  <w:style w:type="paragraph" w:customStyle="1" w:styleId="TableHeading">
    <w:name w:val="Table Heading"/>
    <w:basedOn w:val="Normal"/>
    <w:qFormat/>
    <w:rsid w:val="00852A66"/>
    <w:pPr>
      <w:spacing w:before="120" w:after="120" w:line="240" w:lineRule="auto"/>
    </w:pPr>
    <w:rPr>
      <w:b/>
      <w:color w:val="155D81"/>
    </w:rPr>
  </w:style>
  <w:style w:type="character" w:customStyle="1" w:styleId="BlueBold">
    <w:name w:val="Blue Bold"/>
    <w:qFormat/>
    <w:rsid w:val="00852A66"/>
    <w:rPr>
      <w:rFonts w:ascii="Arial" w:hAnsi="Arial"/>
      <w:b/>
      <w:color w:val="0075B0"/>
      <w:sz w:val="20"/>
    </w:rPr>
  </w:style>
  <w:style w:type="character" w:customStyle="1" w:styleId="BlueItalic">
    <w:name w:val="Blue Italic"/>
    <w:qFormat/>
    <w:rsid w:val="00852A66"/>
    <w:rPr>
      <w:rFonts w:ascii="Arial" w:hAnsi="Arial"/>
      <w:i/>
      <w:color w:val="0075B0"/>
      <w:sz w:val="20"/>
    </w:rPr>
  </w:style>
  <w:style w:type="paragraph" w:customStyle="1" w:styleId="NumberLevel1First">
    <w:name w:val="Number Level1 First"/>
    <w:basedOn w:val="Normal"/>
    <w:next w:val="NumberLevel1"/>
    <w:qFormat/>
    <w:rsid w:val="00852A66"/>
    <w:pPr>
      <w:numPr>
        <w:numId w:val="2"/>
      </w:numPr>
      <w:spacing w:before="40" w:after="40"/>
      <w:ind w:left="288" w:hanging="288"/>
    </w:pPr>
    <w:rPr>
      <w:color w:val="000000"/>
    </w:rPr>
  </w:style>
  <w:style w:type="paragraph" w:customStyle="1" w:styleId="NumberLevel1">
    <w:name w:val="Number Level1"/>
    <w:basedOn w:val="NumberLevel1First"/>
    <w:qFormat/>
    <w:rsid w:val="00852A66"/>
    <w:pPr>
      <w:numPr>
        <w:ilvl w:val="1"/>
      </w:numPr>
      <w:ind w:left="288" w:hanging="288"/>
    </w:pPr>
  </w:style>
  <w:style w:type="paragraph" w:customStyle="1" w:styleId="NumberLevel2first">
    <w:name w:val="Number Level2 first"/>
    <w:basedOn w:val="Normal"/>
    <w:next w:val="Normal"/>
    <w:qFormat/>
    <w:rsid w:val="00852A66"/>
    <w:pPr>
      <w:numPr>
        <w:numId w:val="1"/>
      </w:numPr>
      <w:spacing w:before="40" w:after="40"/>
      <w:ind w:left="576"/>
    </w:pPr>
    <w:rPr>
      <w:color w:val="000000"/>
    </w:rPr>
  </w:style>
  <w:style w:type="paragraph" w:customStyle="1" w:styleId="TableCellBody">
    <w:name w:val="Table Cell Body"/>
    <w:basedOn w:val="Normal"/>
    <w:qFormat/>
    <w:rsid w:val="00852A66"/>
    <w:pPr>
      <w:spacing w:before="40" w:after="40"/>
    </w:pPr>
    <w:rPr>
      <w:rFonts w:cs="Arial"/>
      <w:snapToGrid w:val="0"/>
      <w:color w:val="000000"/>
      <w:w w:val="0"/>
    </w:rPr>
  </w:style>
  <w:style w:type="paragraph" w:customStyle="1" w:styleId="BlueNumberLevel1First">
    <w:name w:val="Blue Number Level1 First"/>
    <w:basedOn w:val="Normal"/>
    <w:qFormat/>
    <w:rsid w:val="00852A66"/>
    <w:pPr>
      <w:numPr>
        <w:numId w:val="5"/>
      </w:numPr>
      <w:tabs>
        <w:tab w:val="left" w:pos="1095"/>
      </w:tabs>
      <w:spacing w:before="40" w:after="40"/>
    </w:pPr>
    <w:rPr>
      <w:rFonts w:cs="Arial"/>
      <w:color w:val="0075B0"/>
    </w:rPr>
  </w:style>
  <w:style w:type="paragraph" w:customStyle="1" w:styleId="BlueNumberLevel1">
    <w:name w:val="Blue Number Level1"/>
    <w:basedOn w:val="BlueNumberLevel1First"/>
    <w:qFormat/>
    <w:rsid w:val="00852A66"/>
    <w:pPr>
      <w:numPr>
        <w:ilvl w:val="1"/>
      </w:numPr>
    </w:pPr>
  </w:style>
  <w:style w:type="paragraph" w:styleId="BodyText">
    <w:name w:val="Body Text"/>
    <w:basedOn w:val="Normal"/>
    <w:link w:val="BodyTextChar"/>
    <w:rsid w:val="00852A66"/>
    <w:pPr>
      <w:spacing w:before="40" w:after="40"/>
    </w:pPr>
  </w:style>
  <w:style w:type="character" w:customStyle="1" w:styleId="BodyTextChar">
    <w:name w:val="Body Text Char"/>
    <w:basedOn w:val="DefaultParagraphFont"/>
    <w:link w:val="BodyText"/>
    <w:rsid w:val="00852A66"/>
    <w:rPr>
      <w:rFonts w:ascii="Arial" w:eastAsia="Calibri" w:hAnsi="Arial" w:cs="Times New Roman"/>
      <w:sz w:val="20"/>
      <w:szCs w:val="20"/>
    </w:rPr>
  </w:style>
  <w:style w:type="character" w:styleId="Hyperlink">
    <w:name w:val="Hyperlink"/>
    <w:uiPriority w:val="99"/>
    <w:unhideWhenUsed/>
    <w:rsid w:val="00852A66"/>
    <w:rPr>
      <w:color w:val="0000FF"/>
      <w:u w:val="single"/>
    </w:rPr>
  </w:style>
  <w:style w:type="paragraph" w:styleId="ListParagraph">
    <w:name w:val="List Paragraph"/>
    <w:basedOn w:val="Normal"/>
    <w:uiPriority w:val="34"/>
    <w:qFormat/>
    <w:rsid w:val="00852A66"/>
    <w:pPr>
      <w:spacing w:after="200" w:line="276" w:lineRule="auto"/>
      <w:ind w:left="720"/>
      <w:contextualSpacing/>
    </w:pPr>
    <w:rPr>
      <w:rFonts w:ascii="Calibri" w:hAnsi="Calibri"/>
      <w:sz w:val="22"/>
      <w:szCs w:val="22"/>
    </w:rPr>
  </w:style>
  <w:style w:type="character" w:customStyle="1" w:styleId="apple-converted-space">
    <w:name w:val="apple-converted-space"/>
    <w:rsid w:val="00852A66"/>
  </w:style>
  <w:style w:type="paragraph" w:styleId="NormalWeb">
    <w:name w:val="Normal (Web)"/>
    <w:basedOn w:val="Normal"/>
    <w:uiPriority w:val="99"/>
    <w:semiHidden/>
    <w:unhideWhenUsed/>
    <w:rsid w:val="00852A6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52A66"/>
    <w:pPr>
      <w:spacing w:after="0" w:line="240" w:lineRule="auto"/>
    </w:pPr>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852A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66"/>
    <w:rPr>
      <w:rFonts w:ascii="Tahoma" w:eastAsia="Calibri" w:hAnsi="Tahoma" w:cs="Tahoma"/>
      <w:sz w:val="16"/>
      <w:szCs w:val="16"/>
    </w:rPr>
  </w:style>
  <w:style w:type="numbering" w:customStyle="1" w:styleId="Note">
    <w:name w:val="Note"/>
    <w:uiPriority w:val="99"/>
    <w:rsid w:val="00852A66"/>
    <w:pPr>
      <w:numPr>
        <w:numId w:val="11"/>
      </w:numPr>
    </w:pPr>
  </w:style>
  <w:style w:type="table" w:styleId="TableGrid">
    <w:name w:val="Table Grid"/>
    <w:basedOn w:val="TableNormal"/>
    <w:uiPriority w:val="59"/>
    <w:rsid w:val="00057B9E"/>
    <w:pPr>
      <w:spacing w:after="0" w:line="240" w:lineRule="auto"/>
    </w:pPr>
    <w:rPr>
      <w:rFonts w:ascii="Arial" w:eastAsia="Calibri" w:hAnsi="Arial"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semiHidden/>
    <w:rsid w:val="004A67BE"/>
    <w:rPr>
      <w:rFonts w:asciiTheme="majorHAnsi" w:eastAsiaTheme="majorEastAsia" w:hAnsiTheme="majorHAnsi" w:cstheme="majorBidi"/>
      <w:color w:val="243F60" w:themeColor="accent1" w:themeShade="7F"/>
      <w:sz w:val="20"/>
      <w:szCs w:val="20"/>
    </w:rPr>
  </w:style>
  <w:style w:type="character" w:styleId="HTMLCode">
    <w:name w:val="HTML Code"/>
    <w:uiPriority w:val="99"/>
    <w:semiHidden/>
    <w:unhideWhenUsed/>
    <w:rsid w:val="005D3790"/>
    <w:rPr>
      <w:rFonts w:ascii="Courier New" w:eastAsia="Times New Roman" w:hAnsi="Courier New" w:cs="Courier New"/>
      <w:sz w:val="20"/>
      <w:szCs w:val="20"/>
    </w:rPr>
  </w:style>
  <w:style w:type="character" w:styleId="Strong">
    <w:name w:val="Strong"/>
    <w:uiPriority w:val="22"/>
    <w:qFormat/>
    <w:rsid w:val="005D3790"/>
    <w:rPr>
      <w:b/>
      <w:bCs/>
    </w:rPr>
  </w:style>
  <w:style w:type="character" w:styleId="Emphasis">
    <w:name w:val="Emphasis"/>
    <w:uiPriority w:val="20"/>
    <w:qFormat/>
    <w:rsid w:val="005D3790"/>
    <w:rPr>
      <w:i/>
      <w:iCs/>
    </w:rPr>
  </w:style>
  <w:style w:type="paragraph" w:styleId="Header">
    <w:name w:val="header"/>
    <w:basedOn w:val="Normal"/>
    <w:link w:val="HeaderChar"/>
    <w:uiPriority w:val="99"/>
    <w:unhideWhenUsed/>
    <w:rsid w:val="00BE5CA8"/>
    <w:pPr>
      <w:tabs>
        <w:tab w:val="center" w:pos="4680"/>
        <w:tab w:val="right" w:pos="9360"/>
      </w:tabs>
      <w:spacing w:line="240" w:lineRule="auto"/>
    </w:pPr>
  </w:style>
  <w:style w:type="character" w:customStyle="1" w:styleId="HeaderChar">
    <w:name w:val="Header Char"/>
    <w:basedOn w:val="DefaultParagraphFont"/>
    <w:link w:val="Header"/>
    <w:uiPriority w:val="99"/>
    <w:rsid w:val="00BE5CA8"/>
    <w:rPr>
      <w:rFonts w:ascii="Arial" w:eastAsia="Calibri" w:hAnsi="Arial" w:cs="Times New Roman"/>
      <w:sz w:val="20"/>
      <w:szCs w:val="20"/>
    </w:rPr>
  </w:style>
  <w:style w:type="paragraph" w:styleId="Footer">
    <w:name w:val="footer"/>
    <w:basedOn w:val="Normal"/>
    <w:link w:val="FooterChar"/>
    <w:uiPriority w:val="99"/>
    <w:unhideWhenUsed/>
    <w:rsid w:val="00BE5CA8"/>
    <w:pPr>
      <w:tabs>
        <w:tab w:val="center" w:pos="4680"/>
        <w:tab w:val="right" w:pos="9360"/>
      </w:tabs>
      <w:spacing w:line="240" w:lineRule="auto"/>
    </w:pPr>
  </w:style>
  <w:style w:type="character" w:customStyle="1" w:styleId="FooterChar">
    <w:name w:val="Footer Char"/>
    <w:basedOn w:val="DefaultParagraphFont"/>
    <w:link w:val="Footer"/>
    <w:uiPriority w:val="99"/>
    <w:rsid w:val="00BE5CA8"/>
    <w:rPr>
      <w:rFonts w:ascii="Arial" w:eastAsia="Calibri" w:hAnsi="Arial" w:cs="Times New Roman"/>
      <w:sz w:val="20"/>
      <w:szCs w:val="20"/>
    </w:rPr>
  </w:style>
  <w:style w:type="paragraph" w:customStyle="1" w:styleId="BulletContinuedLevel1">
    <w:name w:val="Bullet Continued Level1"/>
    <w:basedOn w:val="Normal"/>
    <w:qFormat/>
    <w:rsid w:val="00BE5CA8"/>
    <w:pPr>
      <w:spacing w:before="40" w:after="40"/>
      <w:ind w:left="288"/>
    </w:pPr>
    <w:rPr>
      <w:color w:val="000000"/>
    </w:rPr>
  </w:style>
  <w:style w:type="paragraph" w:customStyle="1" w:styleId="HeaderText">
    <w:name w:val="Header Text"/>
    <w:basedOn w:val="Normal"/>
    <w:qFormat/>
    <w:rsid w:val="00BE5CA8"/>
    <w:pPr>
      <w:spacing w:line="240" w:lineRule="auto"/>
      <w:ind w:left="1296"/>
    </w:pPr>
  </w:style>
  <w:style w:type="paragraph" w:customStyle="1" w:styleId="FooterText">
    <w:name w:val="Footer Text"/>
    <w:basedOn w:val="Footer"/>
    <w:qFormat/>
    <w:rsid w:val="00C3740E"/>
    <w:pPr>
      <w:spacing w:before="40"/>
    </w:pPr>
    <w:rPr>
      <w:color w:val="000000"/>
      <w:sz w:val="18"/>
    </w:rPr>
  </w:style>
  <w:style w:type="character" w:styleId="CommentReference">
    <w:name w:val="annotation reference"/>
    <w:basedOn w:val="DefaultParagraphFont"/>
    <w:uiPriority w:val="99"/>
    <w:semiHidden/>
    <w:unhideWhenUsed/>
    <w:rsid w:val="0043307A"/>
    <w:rPr>
      <w:sz w:val="16"/>
      <w:szCs w:val="16"/>
    </w:rPr>
  </w:style>
  <w:style w:type="paragraph" w:styleId="CommentText">
    <w:name w:val="annotation text"/>
    <w:basedOn w:val="Normal"/>
    <w:link w:val="CommentTextChar"/>
    <w:uiPriority w:val="99"/>
    <w:semiHidden/>
    <w:unhideWhenUsed/>
    <w:rsid w:val="0043307A"/>
    <w:pPr>
      <w:spacing w:line="240" w:lineRule="auto"/>
    </w:pPr>
  </w:style>
  <w:style w:type="character" w:customStyle="1" w:styleId="CommentTextChar">
    <w:name w:val="Comment Text Char"/>
    <w:basedOn w:val="DefaultParagraphFont"/>
    <w:link w:val="CommentText"/>
    <w:uiPriority w:val="99"/>
    <w:semiHidden/>
    <w:rsid w:val="0043307A"/>
    <w:rPr>
      <w:rFonts w:ascii="Arial" w:eastAsia="Calibri" w:hAnsi="Arial" w:cs="Times New Roman"/>
      <w:sz w:val="20"/>
      <w:szCs w:val="20"/>
    </w:rPr>
  </w:style>
  <w:style w:type="paragraph" w:styleId="CommentSubject">
    <w:name w:val="annotation subject"/>
    <w:basedOn w:val="CommentText"/>
    <w:next w:val="CommentText"/>
    <w:link w:val="CommentSubjectChar"/>
    <w:uiPriority w:val="99"/>
    <w:semiHidden/>
    <w:unhideWhenUsed/>
    <w:rsid w:val="0043307A"/>
    <w:rPr>
      <w:b/>
      <w:bCs/>
    </w:rPr>
  </w:style>
  <w:style w:type="character" w:customStyle="1" w:styleId="CommentSubjectChar">
    <w:name w:val="Comment Subject Char"/>
    <w:basedOn w:val="CommentTextChar"/>
    <w:link w:val="CommentSubject"/>
    <w:uiPriority w:val="99"/>
    <w:semiHidden/>
    <w:rsid w:val="0043307A"/>
    <w:rPr>
      <w:rFonts w:ascii="Arial" w:eastAsia="Calibri" w:hAnsi="Arial"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oleObject" Target="embeddings/oleObject3.bin"/><Relationship Id="rId42" Type="http://schemas.openxmlformats.org/officeDocument/2006/relationships/oleObject" Target="embeddings/oleObject10.bin"/><Relationship Id="rId63" Type="http://schemas.openxmlformats.org/officeDocument/2006/relationships/image" Target="media/image31.emf"/><Relationship Id="rId84" Type="http://schemas.openxmlformats.org/officeDocument/2006/relationships/oleObject" Target="embeddings/oleObject27.bin"/><Relationship Id="rId138" Type="http://schemas.openxmlformats.org/officeDocument/2006/relationships/oleObject" Target="embeddings/oleObject52.bin"/><Relationship Id="rId159" Type="http://schemas.openxmlformats.org/officeDocument/2006/relationships/image" Target="media/image79.emf"/><Relationship Id="rId170" Type="http://schemas.openxmlformats.org/officeDocument/2006/relationships/oleObject" Target="embeddings/oleObject68.bin"/><Relationship Id="rId191" Type="http://schemas.openxmlformats.org/officeDocument/2006/relationships/package" Target="embeddings/Microsoft_Word_Document12.docx"/><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comments" Target="comments.xml"/><Relationship Id="rId107" Type="http://schemas.openxmlformats.org/officeDocument/2006/relationships/image" Target="media/image53.emf"/><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18.emf"/><Relationship Id="rId53" Type="http://schemas.openxmlformats.org/officeDocument/2006/relationships/image" Target="media/image26.emf"/><Relationship Id="rId58" Type="http://schemas.openxmlformats.org/officeDocument/2006/relationships/oleObject" Target="embeddings/oleObject17.bin"/><Relationship Id="rId74" Type="http://schemas.openxmlformats.org/officeDocument/2006/relationships/package" Target="embeddings/Microsoft_Word_Document5.docx"/><Relationship Id="rId79" Type="http://schemas.openxmlformats.org/officeDocument/2006/relationships/image" Target="media/image39.emf"/><Relationship Id="rId102" Type="http://schemas.openxmlformats.org/officeDocument/2006/relationships/oleObject" Target="embeddings/oleObject36.bin"/><Relationship Id="rId123" Type="http://schemas.openxmlformats.org/officeDocument/2006/relationships/image" Target="media/image61.emf"/><Relationship Id="rId128" Type="http://schemas.openxmlformats.org/officeDocument/2006/relationships/oleObject" Target="embeddings/oleObject47.bin"/><Relationship Id="rId144" Type="http://schemas.openxmlformats.org/officeDocument/2006/relationships/oleObject" Target="embeddings/oleObject55.bin"/><Relationship Id="rId149" Type="http://schemas.openxmlformats.org/officeDocument/2006/relationships/image" Target="media/image74.emf"/><Relationship Id="rId5" Type="http://schemas.openxmlformats.org/officeDocument/2006/relationships/webSettings" Target="webSettings.xml"/><Relationship Id="rId90" Type="http://schemas.openxmlformats.org/officeDocument/2006/relationships/oleObject" Target="embeddings/oleObject30.bin"/><Relationship Id="rId95" Type="http://schemas.openxmlformats.org/officeDocument/2006/relationships/image" Target="media/image47.emf"/><Relationship Id="rId160" Type="http://schemas.openxmlformats.org/officeDocument/2006/relationships/oleObject" Target="embeddings/oleObject63.bin"/><Relationship Id="rId165" Type="http://schemas.openxmlformats.org/officeDocument/2006/relationships/image" Target="media/image82.emf"/><Relationship Id="rId181" Type="http://schemas.openxmlformats.org/officeDocument/2006/relationships/image" Target="media/image90.png"/><Relationship Id="rId186" Type="http://schemas.openxmlformats.org/officeDocument/2006/relationships/image" Target="media/image92.emf"/><Relationship Id="rId22" Type="http://schemas.openxmlformats.org/officeDocument/2006/relationships/image" Target="media/image9.emf"/><Relationship Id="rId27" Type="http://schemas.openxmlformats.org/officeDocument/2006/relationships/image" Target="media/image12.jpeg"/><Relationship Id="rId43" Type="http://schemas.openxmlformats.org/officeDocument/2006/relationships/image" Target="media/image21.emf"/><Relationship Id="rId48" Type="http://schemas.openxmlformats.org/officeDocument/2006/relationships/oleObject" Target="embeddings/oleObject13.bin"/><Relationship Id="rId64" Type="http://schemas.openxmlformats.org/officeDocument/2006/relationships/oleObject" Target="embeddings/oleObject19.bin"/><Relationship Id="rId69" Type="http://schemas.openxmlformats.org/officeDocument/2006/relationships/image" Target="media/image34.emf"/><Relationship Id="rId113" Type="http://schemas.openxmlformats.org/officeDocument/2006/relationships/image" Target="media/image56.emf"/><Relationship Id="rId118" Type="http://schemas.openxmlformats.org/officeDocument/2006/relationships/package" Target="embeddings/Microsoft_Word_Document7.docx"/><Relationship Id="rId134" Type="http://schemas.openxmlformats.org/officeDocument/2006/relationships/oleObject" Target="embeddings/oleObject50.bin"/><Relationship Id="rId139" Type="http://schemas.openxmlformats.org/officeDocument/2006/relationships/image" Target="media/image69.emf"/><Relationship Id="rId80" Type="http://schemas.openxmlformats.org/officeDocument/2006/relationships/oleObject" Target="embeddings/oleObject26.bin"/><Relationship Id="rId85" Type="http://schemas.openxmlformats.org/officeDocument/2006/relationships/image" Target="media/image42.emf"/><Relationship Id="rId150" Type="http://schemas.openxmlformats.org/officeDocument/2006/relationships/oleObject" Target="embeddings/oleObject58.bin"/><Relationship Id="rId155" Type="http://schemas.openxmlformats.org/officeDocument/2006/relationships/image" Target="media/image77.emf"/><Relationship Id="rId171" Type="http://schemas.openxmlformats.org/officeDocument/2006/relationships/image" Target="media/image85.emf"/><Relationship Id="rId176" Type="http://schemas.openxmlformats.org/officeDocument/2006/relationships/oleObject" Target="embeddings/oleObject70.bin"/><Relationship Id="rId192" Type="http://schemas.openxmlformats.org/officeDocument/2006/relationships/image" Target="media/image95.emf"/><Relationship Id="rId197" Type="http://schemas.openxmlformats.org/officeDocument/2006/relationships/footer" Target="footer1.xml"/><Relationship Id="rId12" Type="http://schemas.openxmlformats.org/officeDocument/2006/relationships/image" Target="cid:image001.png@01CF0B18.C11F2C40" TargetMode="External"/><Relationship Id="rId17" Type="http://schemas.microsoft.com/office/2011/relationships/commentsExtended" Target="commentsExtended.xml"/><Relationship Id="rId33" Type="http://schemas.openxmlformats.org/officeDocument/2006/relationships/image" Target="media/image16.emf"/><Relationship Id="rId38" Type="http://schemas.openxmlformats.org/officeDocument/2006/relationships/oleObject" Target="embeddings/oleObject8.bin"/><Relationship Id="rId59" Type="http://schemas.openxmlformats.org/officeDocument/2006/relationships/image" Target="media/image29.emf"/><Relationship Id="rId103" Type="http://schemas.openxmlformats.org/officeDocument/2006/relationships/image" Target="media/image51.emf"/><Relationship Id="rId108" Type="http://schemas.openxmlformats.org/officeDocument/2006/relationships/oleObject" Target="embeddings/oleObject39.bin"/><Relationship Id="rId124" Type="http://schemas.openxmlformats.org/officeDocument/2006/relationships/oleObject" Target="embeddings/oleObject46.bin"/><Relationship Id="rId129" Type="http://schemas.openxmlformats.org/officeDocument/2006/relationships/image" Target="media/image64.emf"/><Relationship Id="rId54" Type="http://schemas.openxmlformats.org/officeDocument/2006/relationships/oleObject" Target="embeddings/oleObject15.bin"/><Relationship Id="rId70" Type="http://schemas.openxmlformats.org/officeDocument/2006/relationships/oleObject" Target="embeddings/oleObject22.bin"/><Relationship Id="rId75" Type="http://schemas.openxmlformats.org/officeDocument/2006/relationships/image" Target="media/image37.emf"/><Relationship Id="rId91" Type="http://schemas.openxmlformats.org/officeDocument/2006/relationships/image" Target="media/image45.emf"/><Relationship Id="rId96" Type="http://schemas.openxmlformats.org/officeDocument/2006/relationships/oleObject" Target="embeddings/oleObject33.bin"/><Relationship Id="rId140" Type="http://schemas.openxmlformats.org/officeDocument/2006/relationships/oleObject" Target="embeddings/oleObject53.bin"/><Relationship Id="rId145" Type="http://schemas.openxmlformats.org/officeDocument/2006/relationships/image" Target="media/image72.emf"/><Relationship Id="rId161" Type="http://schemas.openxmlformats.org/officeDocument/2006/relationships/image" Target="media/image80.emf"/><Relationship Id="rId166" Type="http://schemas.openxmlformats.org/officeDocument/2006/relationships/oleObject" Target="embeddings/oleObject66.bin"/><Relationship Id="rId182" Type="http://schemas.openxmlformats.org/officeDocument/2006/relationships/image" Target="media/image91.png"/><Relationship Id="rId187" Type="http://schemas.openxmlformats.org/officeDocument/2006/relationships/package" Target="embeddings/Microsoft_Word_Document10.doc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3.emf"/><Relationship Id="rId49" Type="http://schemas.openxmlformats.org/officeDocument/2006/relationships/image" Target="media/image24.emf"/><Relationship Id="rId114" Type="http://schemas.openxmlformats.org/officeDocument/2006/relationships/oleObject" Target="embeddings/oleObject42.bin"/><Relationship Id="rId119" Type="http://schemas.openxmlformats.org/officeDocument/2006/relationships/image" Target="media/image59.emf"/><Relationship Id="rId44" Type="http://schemas.openxmlformats.org/officeDocument/2006/relationships/oleObject" Target="embeddings/oleObject11.bin"/><Relationship Id="rId60" Type="http://schemas.openxmlformats.org/officeDocument/2006/relationships/package" Target="embeddings/Microsoft_Word_Document4.docx"/><Relationship Id="rId65" Type="http://schemas.openxmlformats.org/officeDocument/2006/relationships/image" Target="media/image32.emf"/><Relationship Id="rId81" Type="http://schemas.openxmlformats.org/officeDocument/2006/relationships/image" Target="media/image40.emf"/><Relationship Id="rId86" Type="http://schemas.openxmlformats.org/officeDocument/2006/relationships/oleObject" Target="embeddings/oleObject28.bin"/><Relationship Id="rId130" Type="http://schemas.openxmlformats.org/officeDocument/2006/relationships/oleObject" Target="embeddings/oleObject48.bin"/><Relationship Id="rId135" Type="http://schemas.openxmlformats.org/officeDocument/2006/relationships/image" Target="media/image67.emf"/><Relationship Id="rId151" Type="http://schemas.openxmlformats.org/officeDocument/2006/relationships/image" Target="media/image75.emf"/><Relationship Id="rId156" Type="http://schemas.openxmlformats.org/officeDocument/2006/relationships/oleObject" Target="embeddings/oleObject61.bin"/><Relationship Id="rId177" Type="http://schemas.openxmlformats.org/officeDocument/2006/relationships/image" Target="media/image88.emf"/><Relationship Id="rId198" Type="http://schemas.openxmlformats.org/officeDocument/2006/relationships/fontTable" Target="fontTable.xml"/><Relationship Id="rId172" Type="http://schemas.openxmlformats.org/officeDocument/2006/relationships/oleObject" Target="embeddings/oleObject69.bin"/><Relationship Id="rId193" Type="http://schemas.openxmlformats.org/officeDocument/2006/relationships/package" Target="embeddings/Microsoft_Word_Document13.docx"/><Relationship Id="rId13" Type="http://schemas.openxmlformats.org/officeDocument/2006/relationships/image" Target="media/image5.emf"/><Relationship Id="rId18" Type="http://schemas.openxmlformats.org/officeDocument/2006/relationships/image" Target="media/image7.emf"/><Relationship Id="rId39" Type="http://schemas.openxmlformats.org/officeDocument/2006/relationships/image" Target="media/image19.emf"/><Relationship Id="rId109" Type="http://schemas.openxmlformats.org/officeDocument/2006/relationships/image" Target="media/image54.emf"/><Relationship Id="rId34" Type="http://schemas.openxmlformats.org/officeDocument/2006/relationships/oleObject" Target="embeddings/oleObject7.bin"/><Relationship Id="rId50" Type="http://schemas.openxmlformats.org/officeDocument/2006/relationships/oleObject" Target="embeddings/oleObject14.bin"/><Relationship Id="rId55" Type="http://schemas.openxmlformats.org/officeDocument/2006/relationships/image" Target="media/image27.emf"/><Relationship Id="rId76" Type="http://schemas.openxmlformats.org/officeDocument/2006/relationships/oleObject" Target="embeddings/oleObject24.bin"/><Relationship Id="rId97" Type="http://schemas.openxmlformats.org/officeDocument/2006/relationships/image" Target="media/image48.emf"/><Relationship Id="rId104" Type="http://schemas.openxmlformats.org/officeDocument/2006/relationships/oleObject" Target="embeddings/oleObject37.bin"/><Relationship Id="rId120" Type="http://schemas.openxmlformats.org/officeDocument/2006/relationships/oleObject" Target="embeddings/oleObject44.bin"/><Relationship Id="rId125" Type="http://schemas.openxmlformats.org/officeDocument/2006/relationships/image" Target="media/image62.emf"/><Relationship Id="rId141" Type="http://schemas.openxmlformats.org/officeDocument/2006/relationships/image" Target="media/image70.emf"/><Relationship Id="rId146" Type="http://schemas.openxmlformats.org/officeDocument/2006/relationships/oleObject" Target="embeddings/oleObject56.bin"/><Relationship Id="rId167" Type="http://schemas.openxmlformats.org/officeDocument/2006/relationships/image" Target="media/image83.emf"/><Relationship Id="rId188" Type="http://schemas.openxmlformats.org/officeDocument/2006/relationships/image" Target="media/image93.emf"/><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oleObject" Target="embeddings/oleObject31.bin"/><Relationship Id="rId162" Type="http://schemas.openxmlformats.org/officeDocument/2006/relationships/oleObject" Target="embeddings/oleObject64.bin"/><Relationship Id="rId183" Type="http://schemas.openxmlformats.org/officeDocument/2006/relationships/hyperlink" Target="https://github.com/chaijs/chai-jquery" TargetMode="External"/><Relationship Id="rId2" Type="http://schemas.openxmlformats.org/officeDocument/2006/relationships/numbering" Target="numbering.xml"/><Relationship Id="rId29" Type="http://schemas.openxmlformats.org/officeDocument/2006/relationships/package" Target="embeddings/Microsoft_Word_Document1.docx"/><Relationship Id="rId24" Type="http://schemas.openxmlformats.org/officeDocument/2006/relationships/image" Target="media/image10.emf"/><Relationship Id="rId40" Type="http://schemas.openxmlformats.org/officeDocument/2006/relationships/oleObject" Target="embeddings/oleObject9.bin"/><Relationship Id="rId45" Type="http://schemas.openxmlformats.org/officeDocument/2006/relationships/image" Target="media/image22.emf"/><Relationship Id="rId66" Type="http://schemas.openxmlformats.org/officeDocument/2006/relationships/oleObject" Target="embeddings/oleObject20.bin"/><Relationship Id="rId87" Type="http://schemas.openxmlformats.org/officeDocument/2006/relationships/image" Target="media/image43.emf"/><Relationship Id="rId110" Type="http://schemas.openxmlformats.org/officeDocument/2006/relationships/oleObject" Target="embeddings/oleObject40.bin"/><Relationship Id="rId115" Type="http://schemas.openxmlformats.org/officeDocument/2006/relationships/image" Target="media/image57.emf"/><Relationship Id="rId131" Type="http://schemas.openxmlformats.org/officeDocument/2006/relationships/image" Target="media/image65.emf"/><Relationship Id="rId136" Type="http://schemas.openxmlformats.org/officeDocument/2006/relationships/oleObject" Target="embeddings/oleObject51.bin"/><Relationship Id="rId157" Type="http://schemas.openxmlformats.org/officeDocument/2006/relationships/image" Target="media/image78.emf"/><Relationship Id="rId178" Type="http://schemas.openxmlformats.org/officeDocument/2006/relationships/oleObject" Target="embeddings/Microsoft_Word_97_-_2003_Document1.doc"/><Relationship Id="rId61" Type="http://schemas.openxmlformats.org/officeDocument/2006/relationships/image" Target="media/image30.emf"/><Relationship Id="rId82" Type="http://schemas.openxmlformats.org/officeDocument/2006/relationships/package" Target="embeddings/Microsoft_Word_Document6.docx"/><Relationship Id="rId152" Type="http://schemas.openxmlformats.org/officeDocument/2006/relationships/oleObject" Target="embeddings/oleObject59.bin"/><Relationship Id="rId173" Type="http://schemas.openxmlformats.org/officeDocument/2006/relationships/image" Target="media/image86.emf"/><Relationship Id="rId194" Type="http://schemas.openxmlformats.org/officeDocument/2006/relationships/image" Target="media/image96.emf"/><Relationship Id="rId199" Type="http://schemas.microsoft.com/office/2011/relationships/people" Target="people.xml"/><Relationship Id="rId19" Type="http://schemas.openxmlformats.org/officeDocument/2006/relationships/oleObject" Target="embeddings/oleObject2.bin"/><Relationship Id="rId14" Type="http://schemas.openxmlformats.org/officeDocument/2006/relationships/oleObject" Target="embeddings/oleObject1.bin"/><Relationship Id="rId30" Type="http://schemas.openxmlformats.org/officeDocument/2006/relationships/image" Target="media/image14.emf"/><Relationship Id="rId35" Type="http://schemas.openxmlformats.org/officeDocument/2006/relationships/image" Target="media/image17.emf"/><Relationship Id="rId56" Type="http://schemas.openxmlformats.org/officeDocument/2006/relationships/oleObject" Target="embeddings/oleObject16.bin"/><Relationship Id="rId77" Type="http://schemas.openxmlformats.org/officeDocument/2006/relationships/image" Target="media/image38.emf"/><Relationship Id="rId100" Type="http://schemas.openxmlformats.org/officeDocument/2006/relationships/oleObject" Target="embeddings/oleObject35.bin"/><Relationship Id="rId105" Type="http://schemas.openxmlformats.org/officeDocument/2006/relationships/image" Target="media/image52.emf"/><Relationship Id="rId126" Type="http://schemas.openxmlformats.org/officeDocument/2006/relationships/package" Target="embeddings/Microsoft_Word_Document8.docx"/><Relationship Id="rId147" Type="http://schemas.openxmlformats.org/officeDocument/2006/relationships/image" Target="media/image73.emf"/><Relationship Id="rId168" Type="http://schemas.openxmlformats.org/officeDocument/2006/relationships/oleObject" Target="embeddings/oleObject67.bin"/><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oleObject" Target="embeddings/oleObject23.bin"/><Relationship Id="rId93" Type="http://schemas.openxmlformats.org/officeDocument/2006/relationships/image" Target="media/image46.emf"/><Relationship Id="rId98" Type="http://schemas.openxmlformats.org/officeDocument/2006/relationships/oleObject" Target="embeddings/oleObject34.bin"/><Relationship Id="rId121" Type="http://schemas.openxmlformats.org/officeDocument/2006/relationships/image" Target="media/image60.emf"/><Relationship Id="rId142" Type="http://schemas.openxmlformats.org/officeDocument/2006/relationships/oleObject" Target="embeddings/oleObject54.bin"/><Relationship Id="rId163" Type="http://schemas.openxmlformats.org/officeDocument/2006/relationships/image" Target="media/image81.emf"/><Relationship Id="rId184" Type="http://schemas.openxmlformats.org/officeDocument/2006/relationships/hyperlink" Target="http://chaijs.com/" TargetMode="External"/><Relationship Id="rId189" Type="http://schemas.openxmlformats.org/officeDocument/2006/relationships/package" Target="embeddings/Microsoft_Word_Document11.docx"/><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oleObject" Target="embeddings/oleObject12.bin"/><Relationship Id="rId67" Type="http://schemas.openxmlformats.org/officeDocument/2006/relationships/image" Target="media/image33.emf"/><Relationship Id="rId116" Type="http://schemas.openxmlformats.org/officeDocument/2006/relationships/oleObject" Target="embeddings/oleObject43.bin"/><Relationship Id="rId137" Type="http://schemas.openxmlformats.org/officeDocument/2006/relationships/image" Target="media/image68.emf"/><Relationship Id="rId158" Type="http://schemas.openxmlformats.org/officeDocument/2006/relationships/oleObject" Target="embeddings/oleObject62.bin"/><Relationship Id="rId20" Type="http://schemas.openxmlformats.org/officeDocument/2006/relationships/image" Target="media/image8.emf"/><Relationship Id="rId41" Type="http://schemas.openxmlformats.org/officeDocument/2006/relationships/image" Target="media/image20.emf"/><Relationship Id="rId62" Type="http://schemas.openxmlformats.org/officeDocument/2006/relationships/oleObject" Target="embeddings/oleObject18.bin"/><Relationship Id="rId83" Type="http://schemas.openxmlformats.org/officeDocument/2006/relationships/image" Target="media/image41.emf"/><Relationship Id="rId88" Type="http://schemas.openxmlformats.org/officeDocument/2006/relationships/oleObject" Target="embeddings/oleObject29.bin"/><Relationship Id="rId111" Type="http://schemas.openxmlformats.org/officeDocument/2006/relationships/image" Target="media/image55.emf"/><Relationship Id="rId132" Type="http://schemas.openxmlformats.org/officeDocument/2006/relationships/oleObject" Target="embeddings/oleObject49.bin"/><Relationship Id="rId153" Type="http://schemas.openxmlformats.org/officeDocument/2006/relationships/image" Target="media/image76.emf"/><Relationship Id="rId174" Type="http://schemas.openxmlformats.org/officeDocument/2006/relationships/package" Target="embeddings/Microsoft_Word_Document9.docx"/><Relationship Id="rId179" Type="http://schemas.openxmlformats.org/officeDocument/2006/relationships/image" Target="media/image89.emf"/><Relationship Id="rId195" Type="http://schemas.openxmlformats.org/officeDocument/2006/relationships/package" Target="embeddings/Microsoft_Word_Document14.docx"/><Relationship Id="rId190" Type="http://schemas.openxmlformats.org/officeDocument/2006/relationships/image" Target="media/image94.emf"/><Relationship Id="rId15" Type="http://schemas.openxmlformats.org/officeDocument/2006/relationships/image" Target="media/image6.png"/><Relationship Id="rId36" Type="http://schemas.openxmlformats.org/officeDocument/2006/relationships/package" Target="embeddings/Microsoft_Word_Document2.docx"/><Relationship Id="rId57" Type="http://schemas.openxmlformats.org/officeDocument/2006/relationships/image" Target="media/image28.emf"/><Relationship Id="rId106" Type="http://schemas.openxmlformats.org/officeDocument/2006/relationships/oleObject" Target="embeddings/oleObject38.bin"/><Relationship Id="rId127" Type="http://schemas.openxmlformats.org/officeDocument/2006/relationships/image" Target="media/image63.emf"/><Relationship Id="rId10" Type="http://schemas.openxmlformats.org/officeDocument/2006/relationships/image" Target="media/image3.jpeg"/><Relationship Id="rId31" Type="http://schemas.openxmlformats.org/officeDocument/2006/relationships/oleObject" Target="embeddings/oleObject6.bin"/><Relationship Id="rId52" Type="http://schemas.openxmlformats.org/officeDocument/2006/relationships/package" Target="embeddings/Microsoft_Word_Document3.docx"/><Relationship Id="rId73" Type="http://schemas.openxmlformats.org/officeDocument/2006/relationships/image" Target="media/image36.emf"/><Relationship Id="rId78" Type="http://schemas.openxmlformats.org/officeDocument/2006/relationships/oleObject" Target="embeddings/oleObject25.bin"/><Relationship Id="rId94" Type="http://schemas.openxmlformats.org/officeDocument/2006/relationships/oleObject" Target="embeddings/oleObject32.bin"/><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oleObject" Target="embeddings/oleObject45.bin"/><Relationship Id="rId143" Type="http://schemas.openxmlformats.org/officeDocument/2006/relationships/image" Target="media/image71.emf"/><Relationship Id="rId148" Type="http://schemas.openxmlformats.org/officeDocument/2006/relationships/oleObject" Target="embeddings/oleObject57.bin"/><Relationship Id="rId164" Type="http://schemas.openxmlformats.org/officeDocument/2006/relationships/oleObject" Target="embeddings/oleObject65.bin"/><Relationship Id="rId169" Type="http://schemas.openxmlformats.org/officeDocument/2006/relationships/image" Target="media/image84.emf"/><Relationship Id="rId185" Type="http://schemas.openxmlformats.org/officeDocument/2006/relationships/hyperlink" Target="http://pry.github.com/"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oleObject" Target="embeddings/Microsoft_Word_97_-_2003_Document2.doc"/><Relationship Id="rId26" Type="http://schemas.openxmlformats.org/officeDocument/2006/relationships/image" Target="media/image11.jpeg"/><Relationship Id="rId47" Type="http://schemas.openxmlformats.org/officeDocument/2006/relationships/image" Target="media/image23.emf"/><Relationship Id="rId68" Type="http://schemas.openxmlformats.org/officeDocument/2006/relationships/oleObject" Target="embeddings/oleObject21.bin"/><Relationship Id="rId89" Type="http://schemas.openxmlformats.org/officeDocument/2006/relationships/image" Target="media/image44.emf"/><Relationship Id="rId112" Type="http://schemas.openxmlformats.org/officeDocument/2006/relationships/oleObject" Target="embeddings/oleObject41.bin"/><Relationship Id="rId133" Type="http://schemas.openxmlformats.org/officeDocument/2006/relationships/image" Target="media/image66.emf"/><Relationship Id="rId154" Type="http://schemas.openxmlformats.org/officeDocument/2006/relationships/oleObject" Target="embeddings/oleObject60.bin"/><Relationship Id="rId175" Type="http://schemas.openxmlformats.org/officeDocument/2006/relationships/image" Target="media/image87.emf"/></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71.bin"/><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1030FB-41C1-47F5-8C67-F7D979F86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110</Pages>
  <Words>9994</Words>
  <Characters>56971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Trupti Jangam</dc:creator>
  <cp:lastModifiedBy>Chiu, Eric</cp:lastModifiedBy>
  <cp:revision>145</cp:revision>
  <dcterms:created xsi:type="dcterms:W3CDTF">2013-12-26T12:32:00Z</dcterms:created>
  <dcterms:modified xsi:type="dcterms:W3CDTF">2014-01-06T18:42:00Z</dcterms:modified>
</cp:coreProperties>
</file>